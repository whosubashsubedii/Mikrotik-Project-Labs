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Arial" w:eastAsiaTheme="minorHAnsi" w:hAnsi="Arial"/>
          <w:sz w:val="24"/>
          <w:szCs w:val="24"/>
          <w:lang w:val="en-GB"/>
        </w:rPr>
        <w:id w:val="1623962035"/>
        <w:docPartObj>
          <w:docPartGallery w:val="Cover Pages"/>
          <w:docPartUnique/>
        </w:docPartObj>
      </w:sdtPr>
      <w:sdtEndPr>
        <w:rPr>
          <w:sz w:val="2"/>
        </w:rPr>
      </w:sdtEndPr>
      <w:sdtContent>
        <w:p w14:paraId="3F4764C9" w14:textId="0F0FA021" w:rsidR="00432C7B" w:rsidRDefault="00432C7B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0F24EA8" wp14:editId="5AC0627D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1965234683" name="Group 2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2129638578" name="Rectangle 2129638578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00108769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6-01-01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4419721B" w14:textId="3089539D" w:rsidR="00432C7B" w:rsidRDefault="00646CDA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ins w:id="0" w:author="Subash Subedi" w:date="2026-02-01T15:30:00Z" w16du:dateUtc="2026-02-01T09:45:00Z">
                                        <w:r>
                                          <w:rPr>
                                            <w:color w:val="FFFFFF" w:themeColor="background1"/>
                                            <w:sz w:val="28"/>
                                            <w:szCs w:val="28"/>
                                          </w:rPr>
                                          <w:t>1/1/2026</w:t>
                                        </w:r>
                                      </w:ins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08255014" name="Group 208255014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1490675418" name="Group 1490675418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866301998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794912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889018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29041359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89854485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42675701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4050925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1731195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61531453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01121352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48808646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76378494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5313167" name="Group 4531316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1383933699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71916827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28327701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329784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3874852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79456037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32925721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1941918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3594839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26504103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86959845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0F24EA8" id="Group 26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">
                    <v:rect id="Rectangle 2129638578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" adj="18883" fillcolor="#4f81bd [3204]" stroked="f" strokeweight="2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6-01-01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4419721B" w14:textId="3089539D" w:rsidR="00432C7B" w:rsidRDefault="00646CDA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ins w:id="1" w:author="Subash Subedi" w:date="2026-02-01T15:30:00Z" w16du:dateUtc="2026-02-01T09:45:00Z"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1/1/2026</w:t>
                                  </w:r>
                                </w:ins>
                              </w:p>
                            </w:sdtContent>
                          </w:sdt>
                        </w:txbxContent>
                      </v:textbox>
                    </v:shape>
                    <v:group id="Group 208255014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">
                      <v:group id="Group 1490675418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4531316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BA5C329" wp14:editId="45AE626F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39D321F" w14:textId="1B3EEC6D" w:rsidR="00432C7B" w:rsidRDefault="00000000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432C7B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MPLS &amp; VPLS Backbone Design based on Islington College Using GNS3 and MikroTik</w:t>
                                    </w:r>
                                  </w:sdtContent>
                                </w:sdt>
                              </w:p>
                              <w:p w14:paraId="5098C2CD" w14:textId="697FD343" w:rsidR="00432C7B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432C7B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MPLS &amp; VPLS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BA5C32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0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14:paraId="539D321F" w14:textId="1B3EEC6D" w:rsidR="00432C7B" w:rsidRDefault="00000000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432C7B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MPLS &amp; VPLS Backbone Design based on Islington College Using GNS3 and MikroTik</w:t>
                              </w:r>
                            </w:sdtContent>
                          </w:sdt>
                        </w:p>
                        <w:p w14:paraId="5098C2CD" w14:textId="697FD343" w:rsidR="00432C7B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432C7B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MPLS &amp; VPLS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0381F66" w14:textId="657ED772" w:rsidR="00432C7B" w:rsidRDefault="00414EDA">
          <w:pPr>
            <w:spacing w:after="200" w:line="276" w:lineRule="auto"/>
            <w:jc w:val="left"/>
            <w:rPr>
              <w:rFonts w:asciiTheme="minorHAnsi" w:eastAsiaTheme="minorEastAsia" w:hAnsiTheme="minorHAnsi"/>
              <w:sz w:val="2"/>
              <w:szCs w:val="22"/>
              <w:lang w:val="en-U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18F3EFC" wp14:editId="74AF90FB">
                    <wp:simplePos x="0" y="0"/>
                    <wp:positionH relativeFrom="page">
                      <wp:posOffset>2209190</wp:posOffset>
                    </wp:positionH>
                    <wp:positionV relativeFrom="page">
                      <wp:posOffset>8902598</wp:posOffset>
                    </wp:positionV>
                    <wp:extent cx="3547872" cy="365760"/>
                    <wp:effectExtent l="0" t="0" r="14605" b="0"/>
                    <wp:wrapNone/>
                    <wp:docPr id="242807659" name="Text Box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47872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3B5EC9" w14:textId="7A93C78B" w:rsidR="00432C7B" w:rsidRPr="00414EDA" w:rsidRDefault="00000000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olor w:val="4F81BD" w:themeColor="accent1"/>
                                    <w:sz w:val="26"/>
                                    <w:szCs w:val="26"/>
                                    <w:rPrChange w:id="2" w:author="Subash Subedi" w:date="2026-02-01T15:17:00Z" w16du:dateUtc="2026-02-01T09:32:00Z">
                                      <w:rPr>
                                        <w:color w:val="4F81BD" w:themeColor="accent1"/>
                                        <w:sz w:val="26"/>
                                        <w:szCs w:val="26"/>
                                      </w:rPr>
                                    </w:rPrChange>
                                  </w:rPr>
                                  <w:pPrChange w:id="3" w:author="Subash Subedi" w:date="2026-02-01T15:17:00Z" w16du:dateUtc="2026-02-01T09:32:00Z">
                                    <w:pPr>
                                      <w:pStyle w:val="NoSpacing"/>
                                    </w:pPr>
                                  </w:pPrChange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olor w:val="4F81BD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432C7B" w:rsidRPr="00414EDA">
                                      <w:rPr>
                                        <w:b/>
                                        <w:bCs/>
                                        <w:color w:val="4F81BD" w:themeColor="accent1"/>
                                        <w:sz w:val="26"/>
                                        <w:szCs w:val="26"/>
                                        <w:rPrChange w:id="4" w:author="Subash Subedi" w:date="2026-02-01T15:17:00Z" w16du:dateUtc="2026-02-01T09:32:00Z">
                                          <w:rPr>
                                            <w:color w:val="4F81BD" w:themeColor="accent1"/>
                                            <w:sz w:val="26"/>
                                            <w:szCs w:val="26"/>
                                          </w:rPr>
                                        </w:rPrChange>
                                      </w:rPr>
                                      <w:t>SUBASH SUBEDI</w:t>
                                    </w:r>
                                  </w:sdtContent>
                                </w:sdt>
                              </w:p>
                              <w:p w14:paraId="43B00ADA" w14:textId="7FC6DA59" w:rsidR="00432C7B" w:rsidRDefault="00000000">
                                <w:pPr>
                                  <w:pStyle w:val="NoSpacing"/>
                                  <w:ind w:firstLine="720"/>
                                  <w:jc w:val="center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pPrChange w:id="5" w:author="Subash Subedi" w:date="2026-02-01T15:17:00Z" w16du:dateUtc="2026-02-01T09:32:00Z">
                                    <w:pPr>
                                      <w:pStyle w:val="NoSpacing"/>
                                      <w:ind w:firstLine="720"/>
                                    </w:pPr>
                                  </w:pPrChange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del w:id="6" w:author="Subash Subedi" w:date="2026-02-01T15:16:00Z" w16du:dateUtc="2026-02-01T09:31:00Z">
                                      <w:r w:rsidR="00414EDA" w:rsidDel="00414EDA">
                                        <w:rPr>
                                          <w:caps/>
                                          <w:color w:val="595959" w:themeColor="text1" w:themeTint="A6"/>
                                          <w:sz w:val="20"/>
                                          <w:szCs w:val="20"/>
                                        </w:rPr>
                                        <w:delText>2026</w:delText>
                                      </w:r>
                                    </w:del>
                                    <w:ins w:id="7" w:author="Subash Subedi" w:date="2026-02-01T15:16:00Z" w16du:dateUtc="2026-02-01T09:31:00Z">
                                      <w:r w:rsidR="00414EDA">
                                        <w:rPr>
                                          <w:caps/>
                                          <w:color w:val="595959" w:themeColor="text1" w:themeTint="A6"/>
                                          <w:sz w:val="20"/>
                                          <w:szCs w:val="20"/>
                                        </w:rPr>
                                        <w:t>Project@suashsubedi0.com.np</w:t>
                                      </w:r>
                                    </w:ins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18F3EFC" id="Text Box 28" o:spid="_x0000_s1056" type="#_x0000_t202" style="position:absolute;margin-left:173.95pt;margin-top:701pt;width:279.35pt;height:28.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" filled="f" stroked="f" strokeweight=".5pt">
                    <v:textbox style="mso-fit-shape-to-text:t" inset="0,0,0,0">
                      <w:txbxContent>
                        <w:p w14:paraId="1F3B5EC9" w14:textId="7A93C78B" w:rsidR="00432C7B" w:rsidRPr="00414EDA" w:rsidRDefault="00000000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olor w:val="4F81BD" w:themeColor="accent1"/>
                              <w:sz w:val="26"/>
                              <w:szCs w:val="26"/>
                              <w:rPrChange w:id="8" w:author="Subash Subedi" w:date="2026-02-01T15:17:00Z" w16du:dateUtc="2026-02-01T09:32:00Z">
                                <w:rPr>
                                  <w:color w:val="4F81BD" w:themeColor="accent1"/>
                                  <w:sz w:val="26"/>
                                  <w:szCs w:val="26"/>
                                </w:rPr>
                              </w:rPrChange>
                            </w:rPr>
                            <w:pPrChange w:id="9" w:author="Subash Subedi" w:date="2026-02-01T15:17:00Z" w16du:dateUtc="2026-02-01T09:32:00Z">
                              <w:pPr>
                                <w:pStyle w:val="NoSpacing"/>
                              </w:pPr>
                            </w:pPrChange>
                          </w:pPr>
                          <w:sdt>
                            <w:sdtPr>
                              <w:rPr>
                                <w:b/>
                                <w:bCs/>
                                <w:color w:val="4F81BD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432C7B" w:rsidRPr="00414EDA">
                                <w:rPr>
                                  <w:b/>
                                  <w:bCs/>
                                  <w:color w:val="4F81BD" w:themeColor="accent1"/>
                                  <w:sz w:val="26"/>
                                  <w:szCs w:val="26"/>
                                  <w:rPrChange w:id="10" w:author="Subash Subedi" w:date="2026-02-01T15:17:00Z" w16du:dateUtc="2026-02-01T09:32:00Z">
                                    <w:rPr>
                                      <w:color w:val="4F81BD" w:themeColor="accent1"/>
                                      <w:sz w:val="26"/>
                                      <w:szCs w:val="26"/>
                                    </w:rPr>
                                  </w:rPrChange>
                                </w:rPr>
                                <w:t>SUBASH SUBEDI</w:t>
                              </w:r>
                            </w:sdtContent>
                          </w:sdt>
                        </w:p>
                        <w:p w14:paraId="43B00ADA" w14:textId="7FC6DA59" w:rsidR="00432C7B" w:rsidRDefault="00000000">
                          <w:pPr>
                            <w:pStyle w:val="NoSpacing"/>
                            <w:ind w:firstLine="720"/>
                            <w:jc w:val="center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pPrChange w:id="11" w:author="Subash Subedi" w:date="2026-02-01T15:17:00Z" w16du:dateUtc="2026-02-01T09:32:00Z">
                              <w:pPr>
                                <w:pStyle w:val="NoSpacing"/>
                                <w:ind w:firstLine="720"/>
                              </w:pPr>
                            </w:pPrChange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del w:id="12" w:author="Subash Subedi" w:date="2026-02-01T15:16:00Z" w16du:dateUtc="2026-02-01T09:31:00Z">
                                <w:r w:rsidR="00414EDA" w:rsidDel="00414EDA">
                                  <w:rPr>
                                    <w:caps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delText>2026</w:delText>
                                </w:r>
                              </w:del>
                              <w:ins w:id="13" w:author="Subash Subedi" w:date="2026-02-01T15:16:00Z" w16du:dateUtc="2026-02-01T09:31:00Z">
                                <w:r w:rsidR="00414EDA">
                                  <w:rPr>
                                    <w:caps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Project@suashsubedi0.com.np</w:t>
                                </w:r>
                              </w:ins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432C7B">
            <w:rPr>
              <w:rFonts w:asciiTheme="minorHAnsi" w:eastAsiaTheme="minorEastAsia" w:hAnsiTheme="minorHAnsi"/>
              <w:sz w:val="2"/>
              <w:szCs w:val="22"/>
              <w:lang w:val="en-US"/>
            </w:rPr>
            <w:br w:type="page"/>
          </w:r>
        </w:p>
      </w:sdtContent>
    </w:sdt>
    <w:p w14:paraId="3F411AA4" w14:textId="49B502C5" w:rsidR="001569BE" w:rsidRDefault="001569BE" w:rsidP="001569BE">
      <w:pPr>
        <w:rPr>
          <w:b/>
          <w:bCs/>
        </w:rPr>
      </w:pPr>
      <w:r>
        <w:rPr>
          <w:b/>
          <w:bCs/>
        </w:rPr>
        <w:lastRenderedPageBreak/>
        <w:t>Scenario</w:t>
      </w:r>
    </w:p>
    <w:p w14:paraId="3FA7C92A" w14:textId="77777777" w:rsidR="001569BE" w:rsidRDefault="001569BE" w:rsidP="001569BE">
      <w:r>
        <w:t>Islington College operates a multi-block campus network consisting of 9 academic and administrative blocks. The college owns a public IPv4 address range (160.30.132.0/24), which must be used for router loopback interfaces within an MPLS backbone.</w:t>
      </w:r>
    </w:p>
    <w:p w14:paraId="22DD23F4" w14:textId="77777777" w:rsidR="001569BE" w:rsidRDefault="001569BE" w:rsidP="001569BE"/>
    <w:p w14:paraId="18B91D5C" w14:textId="77777777" w:rsidR="001569BE" w:rsidRDefault="001569BE" w:rsidP="001569BE">
      <w:r>
        <w:t>We are required to design, implement, and verify an MPLS-based core network using MikroTik routers in GNS3, providing VPLS-based Layer-2 connectivity across all blocks while using a centralized DHCP server.</w:t>
      </w:r>
    </w:p>
    <w:p w14:paraId="10A82479" w14:textId="77777777" w:rsidR="001569BE" w:rsidRDefault="001569BE" w:rsidP="001569BE"/>
    <w:p w14:paraId="1D8BE577" w14:textId="77777777" w:rsidR="001569BE" w:rsidRDefault="001569BE" w:rsidP="001569BE">
      <w:r>
        <w:t>The LONDON_BLOCK is the main block, connected to the Internet (ISP), and all other blocks connect to it directly and via additional mesh links for redundancy and load balancing.</w:t>
      </w:r>
    </w:p>
    <w:p w14:paraId="1AEEBFDA" w14:textId="77777777" w:rsidR="001569BE" w:rsidRDefault="001569BE" w:rsidP="001569BE"/>
    <w:p w14:paraId="5442DBD2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Network Architecture and IP Addressing Plan:</w:t>
      </w:r>
    </w:p>
    <w:p w14:paraId="23F7E806" w14:textId="77777777" w:rsidR="001569BE" w:rsidRDefault="001569BE" w:rsidP="001569BE"/>
    <w:p w14:paraId="788CF4C2" w14:textId="77777777" w:rsidR="001569BE" w:rsidRDefault="001569BE" w:rsidP="001569BE">
      <w:r>
        <w:t>Core Design</w:t>
      </w:r>
    </w:p>
    <w:p w14:paraId="5296BAB9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All block routers act as MPLS core routers</w:t>
      </w:r>
    </w:p>
    <w:p w14:paraId="7B863BF9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OSPF is the IGP across all routers</w:t>
      </w:r>
    </w:p>
    <w:p w14:paraId="67B7A775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MPLS with LDP must be enabled on all core and mesh links</w:t>
      </w:r>
    </w:p>
    <w:p w14:paraId="0BA011D8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ECMP / Load balancing must be implemented</w:t>
      </w:r>
    </w:p>
    <w:p w14:paraId="16D932E2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VPLS must be used to extend VLANs across all blocks</w:t>
      </w:r>
    </w:p>
    <w:p w14:paraId="2581D069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No DHCP service should run on any router</w:t>
      </w:r>
    </w:p>
    <w:p w14:paraId="00250A7D" w14:textId="77777777" w:rsidR="001569BE" w:rsidRDefault="001569BE" w:rsidP="001569BE"/>
    <w:p w14:paraId="281015AF" w14:textId="77777777" w:rsidR="001569BE" w:rsidRDefault="001569BE" w:rsidP="001569BE">
      <w:r>
        <w:t>Use the following explicit IP addressing scheme. All loopback addresses are from the public IPv4 range 160.30.132.0/24 (160.30.132.0 to 160.30.132.255). Do not use any other IPs for loopbacks or links.</w:t>
      </w:r>
    </w:p>
    <w:p w14:paraId="0C1C9DDD" w14:textId="77777777" w:rsidR="001569BE" w:rsidRDefault="001569BE" w:rsidP="001569BE"/>
    <w:p w14:paraId="40E0ED7E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Block Routers and Loopback IPs</w:t>
      </w:r>
    </w:p>
    <w:p w14:paraId="1003DC2F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LONDON_BLOCK (main block, connected to ISP): Loopback IP 160.30.132.1/32  </w:t>
      </w:r>
    </w:p>
    <w:p w14:paraId="7F22AFA4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UK_BLOCK: Loopback IP 160.30.132.11/32  </w:t>
      </w:r>
    </w:p>
    <w:p w14:paraId="70B92C19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NEPAL_BLOCK: Loopback IP 160.30.132.12/32  </w:t>
      </w:r>
    </w:p>
    <w:p w14:paraId="0ADDAF4D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lastRenderedPageBreak/>
        <w:t>HIMAL_BLOCK: Loopback IP 160.30.132.13/32  </w:t>
      </w:r>
    </w:p>
    <w:p w14:paraId="759AC5F5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BRIT_BLOCK: Loopback IP 160.30.132.14/32  </w:t>
      </w:r>
    </w:p>
    <w:p w14:paraId="4DA92F8E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SKILL_BLOCK: Loopback IP 160.30.132.15/32  </w:t>
      </w:r>
    </w:p>
    <w:p w14:paraId="6E92359F" w14:textId="7858953A" w:rsidR="001569BE" w:rsidRDefault="00560EA9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ALUMNI</w:t>
      </w:r>
      <w:r w:rsidR="001569BE">
        <w:rPr>
          <w:lang w:val="en-US"/>
        </w:rPr>
        <w:t>_BLOCK: Loopback IP 160.30.132.16/32  </w:t>
      </w:r>
    </w:p>
    <w:p w14:paraId="7A200932" w14:textId="376DF6BE" w:rsidR="001569BE" w:rsidRDefault="00560EA9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 xml:space="preserve">KUMARI </w:t>
      </w:r>
      <w:r w:rsidR="001569BE">
        <w:rPr>
          <w:lang w:val="en-US"/>
        </w:rPr>
        <w:t>_BLOCK: Loopback IP 160.30.132.17/32  </w:t>
      </w:r>
    </w:p>
    <w:p w14:paraId="3A0DCDDB" w14:textId="77777777" w:rsidR="001569BE" w:rsidRDefault="001569BE" w:rsidP="001569BE"/>
    <w:p w14:paraId="3E9F2CCA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Point-to-Point Links from LONDON_BLOCK (Private IPs, /30 subnets):</w:t>
      </w:r>
    </w:p>
    <w:p w14:paraId="7B86203D" w14:textId="522AD8D7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UK_BLOCK: 10.0.0.0/30 (LONDON_BLOCK: 10.0.0.1, UK_BLOCK: 10.0.0.2)</w:t>
      </w:r>
    </w:p>
    <w:p w14:paraId="638FC2B6" w14:textId="265C994C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NEPAL_BLOCK: 10.0.0.4/30 (LONDON_BLOCK: 10.0.0.5, NEPAL_BLOCK: 10.0.0.6)</w:t>
      </w:r>
    </w:p>
    <w:p w14:paraId="1D2DB861" w14:textId="4C43664B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HIMAL_BLOCK: 10.0.0.8/30 (LONDON_BLOCK: 10.0.0.9, HIMAL_BLOCK: 10.0.0.10)</w:t>
      </w:r>
    </w:p>
    <w:p w14:paraId="7E07292A" w14:textId="4FC8099C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BRIT_BLOCK: 10.0.0.12/30 (LONDON_BLOCK: 10.0.0.13, BRIT_BLOCK: 10.0.0.14)</w:t>
      </w:r>
      <w:r w:rsidR="001569BE">
        <w:t xml:space="preserve">  </w:t>
      </w:r>
    </w:p>
    <w:p w14:paraId="73C33ED8" w14:textId="07E9E6F0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SKILL_BLOCK: 10.0.0.16/30 (LONDON_BLOCK: 10.0.0.17, SKILL_BLOCK: 10.0.0.18)</w:t>
      </w:r>
      <w:r w:rsidR="001569BE">
        <w:t xml:space="preserve">  </w:t>
      </w:r>
    </w:p>
    <w:p w14:paraId="244ED7C9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 xml:space="preserve">LONDON_BLOCK to KUMARI_BLOCK: 10.0.0.20/30 (LONDON_BLOCK: 10.0.0.21, KUMARI_BLOCK: 10.0.0.22) </w:t>
      </w:r>
    </w:p>
    <w:p w14:paraId="7FB90279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 xml:space="preserve">LONDON_BLOCK to ALUMNI_BLOCK: 10.0.0.24/30 (LONDON_BLOCK: 10.0.0.25, ALUMNI_BLOCK: 10.0.0.26)  </w:t>
      </w:r>
    </w:p>
    <w:p w14:paraId="77A0CE98" w14:textId="77777777" w:rsidR="001569BE" w:rsidRDefault="001569BE" w:rsidP="001569BE"/>
    <w:p w14:paraId="6F229A1F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Mesh Connections (Router-to-Router Private IPs, /30 subnets for redundancy):</w:t>
      </w:r>
    </w:p>
    <w:p w14:paraId="429B944E" w14:textId="3F471F03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UK_BLOCK to NEPAL_BLOCK: 10.0.0.28/30 (UK_BLOCK: 10.0.0.29, NEPAL_BLOCK: 10.0.0.30)</w:t>
      </w:r>
    </w:p>
    <w:p w14:paraId="2D3AF6A2" w14:textId="44CC93F0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UK_BLOCK to HIMAL_BLOCK: 10.0.0.32/30 (UK_BLOCK: 10.0.0.34, HIMAL_BLOCK: 10.0.0.33)</w:t>
      </w:r>
    </w:p>
    <w:p w14:paraId="4A915959" w14:textId="024358DC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NEPAL_BLOCK to BRIT_BLOCK: 10.0.0.36/30 (NEPAL_BLOCK: 10.0.0.37, BRIT_BLOCK: 10.0.0.38)</w:t>
      </w:r>
    </w:p>
    <w:p w14:paraId="3EBAB8AB" w14:textId="7E03845B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HIMAL_BLOCK to SKILL_BLOCK: 10.0.0.40/30 (HIMAL_BLOCK: 10.0.0.42, SKILL_BLOCK: 10.0.0.41)</w:t>
      </w:r>
    </w:p>
    <w:p w14:paraId="0EB131C5" w14:textId="661D0E64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lastRenderedPageBreak/>
        <w:t>BRIT_BLOCK to KUMARI_BLOCK: 10.0.0.44/30 (BRIT_BLOCK: 10.0.0.46, KUMARI_BLOCK: 10.0.0.45)</w:t>
      </w:r>
    </w:p>
    <w:p w14:paraId="075F9578" w14:textId="4626592A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SKILL_BLOCK to ALUMNI_BLOCK: 10.0.0.48/30 (SKILL_BLOCK: 10.0.0.50, ALUMNI_BLOCK: 10.0.0.49)</w:t>
      </w:r>
    </w:p>
    <w:p w14:paraId="0524B5B7" w14:textId="5C066943" w:rsidR="001569BE" w:rsidRDefault="0080457B" w:rsidP="0080457B">
      <w:pPr>
        <w:pStyle w:val="ListParagraph"/>
        <w:numPr>
          <w:ilvl w:val="0"/>
          <w:numId w:val="4"/>
        </w:numPr>
        <w:suppressAutoHyphens/>
      </w:pPr>
      <w:r>
        <w:t>ALUMNI_BLOCK to KUMARI_BLOCK: 10.0.0.52/30 (ALUMNI_BLOCK: 10.0.0.53, KUMARI_BLOCK: 10.0.0.54)</w:t>
      </w:r>
    </w:p>
    <w:p w14:paraId="6C5BD351" w14:textId="77777777" w:rsidR="001569BE" w:rsidRDefault="001569BE" w:rsidP="001569BE"/>
    <w:p w14:paraId="19C6C037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VLANs and End-Device Subnets (Provided by Centralized DHCP):</w:t>
      </w:r>
    </w:p>
    <w:p w14:paraId="78C8C622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>VLAN 100 (STUDENT): 172.16.0.0/19 (capacity for 5,000 student IPs)</w:t>
      </w:r>
    </w:p>
    <w:p w14:paraId="4966037B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>VLAN 200 (TEACHER): 172.16.32.0/19 (capacity for 1,000 teacher IPs)</w:t>
      </w:r>
    </w:p>
    <w:p w14:paraId="69A06CB5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 xml:space="preserve">VLAN 300 (STAFF): 172.16.36.0/21 (capacity for 2,000 staff IPs)  </w:t>
      </w:r>
    </w:p>
    <w:p w14:paraId="4A775297" w14:textId="77777777" w:rsidR="001569BE" w:rsidRDefault="001569BE" w:rsidP="001569BE"/>
    <w:p w14:paraId="54088185" w14:textId="53AA0BCF" w:rsidR="006F0363" w:rsidRDefault="006F0363" w:rsidP="001569BE"/>
    <w:p w14:paraId="6B8F04C1" w14:textId="68B64018" w:rsidR="006F0363" w:rsidRDefault="006F0363">
      <w:pPr>
        <w:spacing w:after="200" w:line="276" w:lineRule="auto"/>
        <w:jc w:val="left"/>
      </w:pPr>
      <w:r>
        <w:br w:type="page"/>
      </w:r>
    </w:p>
    <w:sdt>
      <w:sdtPr>
        <w:rPr>
          <w:rFonts w:ascii="Arial" w:eastAsiaTheme="minorHAnsi" w:hAnsi="Arial" w:cstheme="minorBidi"/>
          <w:b/>
          <w:bCs w:val="0"/>
          <w:color w:val="auto"/>
          <w:sz w:val="24"/>
          <w:szCs w:val="24"/>
          <w:lang w:val="en-GB" w:eastAsia="en-US"/>
        </w:rPr>
        <w:id w:val="783852663"/>
        <w:docPartObj>
          <w:docPartGallery w:val="Table of Contents"/>
          <w:docPartUnique/>
        </w:docPartObj>
      </w:sdtPr>
      <w:sdtEndPr>
        <w:rPr>
          <w:b w:val="0"/>
          <w:noProof/>
        </w:rPr>
      </w:sdtEndPr>
      <w:sdtContent>
        <w:p w14:paraId="698B9866" w14:textId="77777777" w:rsidR="007D7AAC" w:rsidRPr="007D7AAC" w:rsidRDefault="007D7AAC">
          <w:pPr>
            <w:pStyle w:val="TOCHeading"/>
            <w:rPr>
              <w:rFonts w:ascii="Arial" w:hAnsi="Arial" w:cs="Arial"/>
              <w:color w:val="auto"/>
            </w:rPr>
          </w:pPr>
          <w:r w:rsidRPr="007C2706">
            <w:rPr>
              <w:rFonts w:ascii="Arial" w:hAnsi="Arial" w:cs="Arial"/>
              <w:b/>
              <w:bCs w:val="0"/>
              <w:color w:val="auto"/>
              <w:rPrChange w:id="14" w:author="Subash Subedi" w:date="2026-02-01T14:10:00Z" w16du:dateUtc="2026-02-01T08:25:00Z">
                <w:rPr>
                  <w:rFonts w:ascii="Arial" w:hAnsi="Arial" w:cs="Arial"/>
                  <w:color w:val="auto"/>
                </w:rPr>
              </w:rPrChange>
            </w:rPr>
            <w:t>Table of Contents</w:t>
          </w:r>
        </w:p>
        <w:p w14:paraId="2B200344" w14:textId="5BCA6DD0" w:rsidR="002B30F0" w:rsidRDefault="007D7AAC">
          <w:pPr>
            <w:pStyle w:val="TOC1"/>
            <w:tabs>
              <w:tab w:val="left" w:pos="480"/>
              <w:tab w:val="right" w:leader="dot" w:pos="9350"/>
            </w:tabs>
            <w:rPr>
              <w:ins w:id="15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ins w:id="16" w:author="Subash Subedi" w:date="2026-02-01T15:27:00Z" w16du:dateUtc="2026-02-01T09:42:00Z">
            <w:r w:rsidR="002B30F0" w:rsidRPr="00D80DE5">
              <w:rPr>
                <w:rStyle w:val="Hyperlink"/>
                <w:noProof/>
              </w:rPr>
              <w:fldChar w:fldCharType="begin"/>
            </w:r>
            <w:r w:rsidR="002B30F0" w:rsidRPr="00D80DE5">
              <w:rPr>
                <w:rStyle w:val="Hyperlink"/>
                <w:noProof/>
              </w:rPr>
              <w:instrText xml:space="preserve"> </w:instrText>
            </w:r>
            <w:r w:rsidR="002B30F0">
              <w:rPr>
                <w:noProof/>
              </w:rPr>
              <w:instrText>HYPERLINK \l "_Toc220852074"</w:instrText>
            </w:r>
            <w:r w:rsidR="002B30F0" w:rsidRPr="00D80DE5">
              <w:rPr>
                <w:rStyle w:val="Hyperlink"/>
                <w:noProof/>
              </w:rPr>
              <w:instrText xml:space="preserve"> </w:instrText>
            </w:r>
            <w:r w:rsidR="002B30F0" w:rsidRPr="00D80DE5">
              <w:rPr>
                <w:rStyle w:val="Hyperlink"/>
                <w:noProof/>
              </w:rPr>
            </w:r>
            <w:r w:rsidR="002B30F0" w:rsidRPr="00D80DE5">
              <w:rPr>
                <w:rStyle w:val="Hyperlink"/>
                <w:noProof/>
              </w:rPr>
              <w:fldChar w:fldCharType="separate"/>
            </w:r>
            <w:r w:rsidR="002B30F0" w:rsidRPr="00D80DE5">
              <w:rPr>
                <w:rStyle w:val="Hyperlink"/>
                <w:noProof/>
              </w:rPr>
              <w:t>1.</w:t>
            </w:r>
            <w:r w:rsidR="002B30F0"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="002B30F0" w:rsidRPr="00D80DE5">
              <w:rPr>
                <w:rStyle w:val="Hyperlink"/>
                <w:noProof/>
              </w:rPr>
              <w:t>Set Identity, Loopback Address and RoMON to all Routers</w:t>
            </w:r>
            <w:r w:rsidR="002B30F0">
              <w:rPr>
                <w:noProof/>
                <w:webHidden/>
              </w:rPr>
              <w:tab/>
            </w:r>
            <w:r w:rsidR="002B30F0">
              <w:rPr>
                <w:noProof/>
                <w:webHidden/>
              </w:rPr>
              <w:fldChar w:fldCharType="begin"/>
            </w:r>
            <w:r w:rsidR="002B30F0">
              <w:rPr>
                <w:noProof/>
                <w:webHidden/>
              </w:rPr>
              <w:instrText xml:space="preserve"> PAGEREF _Toc220852074 \h </w:instrText>
            </w:r>
          </w:ins>
          <w:r w:rsidR="002B30F0">
            <w:rPr>
              <w:noProof/>
              <w:webHidden/>
            </w:rPr>
          </w:r>
          <w:ins w:id="17" w:author="Subash Subedi" w:date="2026-02-01T15:27:00Z" w16du:dateUtc="2026-02-01T09:42:00Z">
            <w:r w:rsidR="002B30F0">
              <w:rPr>
                <w:noProof/>
                <w:webHidden/>
              </w:rPr>
              <w:fldChar w:fldCharType="separate"/>
            </w:r>
            <w:r w:rsidR="002B30F0">
              <w:rPr>
                <w:noProof/>
                <w:webHidden/>
              </w:rPr>
              <w:t>1</w:t>
            </w:r>
            <w:r w:rsidR="002B30F0">
              <w:rPr>
                <w:noProof/>
                <w:webHidden/>
              </w:rPr>
              <w:fldChar w:fldCharType="end"/>
            </w:r>
            <w:r w:rsidR="002B30F0" w:rsidRPr="00D80DE5">
              <w:rPr>
                <w:rStyle w:val="Hyperlink"/>
                <w:noProof/>
              </w:rPr>
              <w:fldChar w:fldCharType="end"/>
            </w:r>
          </w:ins>
        </w:p>
        <w:p w14:paraId="062A1016" w14:textId="5EEC714A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8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9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"_Toc220852075"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_Toc220852075 \h </w:instrText>
            </w:r>
          </w:ins>
          <w:r>
            <w:rPr>
              <w:noProof/>
              <w:webHidden/>
            </w:rPr>
          </w:r>
          <w:ins w:id="20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16B7E14E" w14:textId="684CDFB4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21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2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"_Toc220852076"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_Toc220852076 \h </w:instrText>
            </w:r>
          </w:ins>
          <w:r>
            <w:rPr>
              <w:noProof/>
              <w:webHidden/>
            </w:rPr>
          </w:r>
          <w:ins w:id="23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274B217D" w14:textId="693097D8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24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5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"_Toc220852077"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_Toc220852077 \h </w:instrText>
            </w:r>
          </w:ins>
          <w:r>
            <w:rPr>
              <w:noProof/>
              <w:webHidden/>
            </w:rPr>
          </w:r>
          <w:ins w:id="26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08507C13" w14:textId="52437AAE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27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8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"_Toc220852078"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_Toc220852078 \h </w:instrText>
            </w:r>
          </w:ins>
          <w:r>
            <w:rPr>
              <w:noProof/>
              <w:webHidden/>
            </w:rPr>
          </w:r>
          <w:ins w:id="29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12B49935" w14:textId="2C487496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30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1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"_Toc220852079"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_Toc220852079 \h </w:instrText>
            </w:r>
          </w:ins>
          <w:r>
            <w:rPr>
              <w:noProof/>
              <w:webHidden/>
            </w:rPr>
          </w:r>
          <w:ins w:id="32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3566317D" w14:textId="039DC12E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33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4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"_Toc220852080"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_Toc220852080 \h </w:instrText>
            </w:r>
          </w:ins>
          <w:r>
            <w:rPr>
              <w:noProof/>
              <w:webHidden/>
            </w:rPr>
          </w:r>
          <w:ins w:id="35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2C855AD5" w14:textId="25BD13E4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36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7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"_Toc220852081"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_Toc220852081 \h </w:instrText>
            </w:r>
          </w:ins>
          <w:r>
            <w:rPr>
              <w:noProof/>
              <w:webHidden/>
            </w:rPr>
          </w:r>
          <w:ins w:id="38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12FA6FBA" w14:textId="56180CCD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39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40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"_Toc220852082"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_Toc220852082 \h </w:instrText>
            </w:r>
          </w:ins>
          <w:r>
            <w:rPr>
              <w:noProof/>
              <w:webHidden/>
            </w:rPr>
          </w:r>
          <w:ins w:id="41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2C9CFDF3" w14:textId="3E5F0FDB" w:rsidR="002B30F0" w:rsidRDefault="002B30F0">
          <w:pPr>
            <w:pStyle w:val="TOC1"/>
            <w:tabs>
              <w:tab w:val="left" w:pos="480"/>
              <w:tab w:val="right" w:leader="dot" w:pos="9350"/>
            </w:tabs>
            <w:rPr>
              <w:ins w:id="42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43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"_Toc220852083"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Configuration IP in the Core Interface of all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_Toc220852083 \h </w:instrText>
            </w:r>
          </w:ins>
          <w:r>
            <w:rPr>
              <w:noProof/>
              <w:webHidden/>
            </w:rPr>
          </w:r>
          <w:ins w:id="44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1DC722C7" w14:textId="1B1871BA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45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46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"_Toc220852084"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_Toc220852084 \h </w:instrText>
            </w:r>
          </w:ins>
          <w:r>
            <w:rPr>
              <w:noProof/>
              <w:webHidden/>
            </w:rPr>
          </w:r>
          <w:ins w:id="47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7B8DFB6A" w14:textId="2243DB1E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48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49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"_Toc220852085"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_Toc220852085 \h </w:instrText>
            </w:r>
          </w:ins>
          <w:r>
            <w:rPr>
              <w:noProof/>
              <w:webHidden/>
            </w:rPr>
          </w:r>
          <w:ins w:id="50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10F30A85" w14:textId="62A55294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51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52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"_Toc220852086"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_Toc220852086 \h </w:instrText>
            </w:r>
          </w:ins>
          <w:r>
            <w:rPr>
              <w:noProof/>
              <w:webHidden/>
            </w:rPr>
          </w:r>
          <w:ins w:id="53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56E75147" w14:textId="5E1E80DA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54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55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"_Toc220852087"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_Toc220852087 \h </w:instrText>
            </w:r>
          </w:ins>
          <w:r>
            <w:rPr>
              <w:noProof/>
              <w:webHidden/>
            </w:rPr>
          </w:r>
          <w:ins w:id="56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0325FD25" w14:textId="28E463A1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57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58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"_Toc220852088"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_Toc220852088 \h </w:instrText>
            </w:r>
          </w:ins>
          <w:r>
            <w:rPr>
              <w:noProof/>
              <w:webHidden/>
            </w:rPr>
          </w:r>
          <w:ins w:id="59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636D1A94" w14:textId="08DC42E6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60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61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"_Toc220852089"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2.6.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_Toc220852089 \h </w:instrText>
            </w:r>
          </w:ins>
          <w:r>
            <w:rPr>
              <w:noProof/>
              <w:webHidden/>
            </w:rPr>
          </w:r>
          <w:ins w:id="62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6BA18B10" w14:textId="4D645CBF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63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64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"_Toc220852090"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2.7.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_Toc220852090 \h </w:instrText>
            </w:r>
          </w:ins>
          <w:r>
            <w:rPr>
              <w:noProof/>
              <w:webHidden/>
            </w:rPr>
          </w:r>
          <w:ins w:id="65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2F60D9DA" w14:textId="22EB5BB1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66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67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"_Toc220852091"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2.8.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_Toc220852091 \h </w:instrText>
            </w:r>
          </w:ins>
          <w:r>
            <w:rPr>
              <w:noProof/>
              <w:webHidden/>
            </w:rPr>
          </w:r>
          <w:ins w:id="68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31924F8C" w14:textId="5CE54B72" w:rsidR="002B30F0" w:rsidRDefault="002B30F0">
          <w:pPr>
            <w:pStyle w:val="TOC1"/>
            <w:tabs>
              <w:tab w:val="left" w:pos="480"/>
              <w:tab w:val="right" w:leader="dot" w:pos="9350"/>
            </w:tabs>
            <w:rPr>
              <w:ins w:id="69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70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"_Toc220852092"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Configuration OSPF to all Core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_Toc220852092 \h </w:instrText>
            </w:r>
          </w:ins>
          <w:r>
            <w:rPr>
              <w:noProof/>
              <w:webHidden/>
            </w:rPr>
          </w:r>
          <w:ins w:id="71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55026F0C" w14:textId="170D604D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72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73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"_Toc220852093"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_Toc220852093 \h </w:instrText>
            </w:r>
          </w:ins>
          <w:r>
            <w:rPr>
              <w:noProof/>
              <w:webHidden/>
            </w:rPr>
          </w:r>
          <w:ins w:id="74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596AFA3F" w14:textId="26E184DD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75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76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"_Toc220852102"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_Toc220852102 \h </w:instrText>
            </w:r>
          </w:ins>
          <w:r>
            <w:rPr>
              <w:noProof/>
              <w:webHidden/>
            </w:rPr>
          </w:r>
          <w:ins w:id="77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780F2963" w14:textId="4B8D022A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78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79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"_Toc220852106"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_Toc220852106 \h </w:instrText>
            </w:r>
          </w:ins>
          <w:r>
            <w:rPr>
              <w:noProof/>
              <w:webHidden/>
            </w:rPr>
          </w:r>
          <w:ins w:id="80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78B3A762" w14:textId="3251D827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81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82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"_Toc220852113"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_Toc220852113 \h </w:instrText>
            </w:r>
          </w:ins>
          <w:r>
            <w:rPr>
              <w:noProof/>
              <w:webHidden/>
            </w:rPr>
          </w:r>
          <w:ins w:id="83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1F295483" w14:textId="4BED7832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84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85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"_Toc220852115"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3.5.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_Toc220852115 \h </w:instrText>
            </w:r>
          </w:ins>
          <w:r>
            <w:rPr>
              <w:noProof/>
              <w:webHidden/>
            </w:rPr>
          </w:r>
          <w:ins w:id="86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0F9BED73" w14:textId="6C21F854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87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88" w:author="Subash Subedi" w:date="2026-02-01T15:27:00Z" w16du:dateUtc="2026-02-01T09:42:00Z">
            <w:r w:rsidRPr="00D80DE5">
              <w:rPr>
                <w:rStyle w:val="Hyperlink"/>
                <w:noProof/>
              </w:rPr>
              <w:lastRenderedPageBreak/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"_Toc220852118"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3.6.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_Toc220852118 \h </w:instrText>
            </w:r>
          </w:ins>
          <w:r>
            <w:rPr>
              <w:noProof/>
              <w:webHidden/>
            </w:rPr>
          </w:r>
          <w:ins w:id="89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6BF10FAB" w14:textId="3FBE3A25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90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91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"_Toc220852122"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3.7.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_Toc220852122 \h </w:instrText>
            </w:r>
          </w:ins>
          <w:r>
            <w:rPr>
              <w:noProof/>
              <w:webHidden/>
            </w:rPr>
          </w:r>
          <w:ins w:id="92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19F30A7C" w14:textId="71253D7A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93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94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"_Toc220852125"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3.8.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_Toc220852125 \h </w:instrText>
            </w:r>
          </w:ins>
          <w:r>
            <w:rPr>
              <w:noProof/>
              <w:webHidden/>
            </w:rPr>
          </w:r>
          <w:ins w:id="95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1BE5F829" w14:textId="7117F790" w:rsidR="002B30F0" w:rsidRDefault="002B30F0">
          <w:pPr>
            <w:pStyle w:val="TOC1"/>
            <w:tabs>
              <w:tab w:val="left" w:pos="480"/>
              <w:tab w:val="right" w:leader="dot" w:pos="9350"/>
            </w:tabs>
            <w:rPr>
              <w:ins w:id="96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97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"_Toc220852126"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Configure Management Access from PC to MPLS Loopback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_Toc220852126 \h </w:instrText>
            </w:r>
          </w:ins>
          <w:r>
            <w:rPr>
              <w:noProof/>
              <w:webHidden/>
            </w:rPr>
          </w:r>
          <w:ins w:id="98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606E10D0" w14:textId="5C9286C5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99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00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"_Toc220852127"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PC (VMware Host) – Static Route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_Toc220852127 \h </w:instrText>
            </w:r>
          </w:ins>
          <w:r>
            <w:rPr>
              <w:noProof/>
              <w:webHidden/>
            </w:rPr>
          </w:r>
          <w:ins w:id="101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7987E62F" w14:textId="1940C435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02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03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"_Toc220852128"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UK-BLOCK – OSPF Configuration (No Management Network Advertisement)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_Toc220852128 \h </w:instrText>
            </w:r>
          </w:ins>
          <w:r>
            <w:rPr>
              <w:noProof/>
              <w:webHidden/>
            </w:rPr>
          </w:r>
          <w:ins w:id="104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6D96851E" w14:textId="6329889F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05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06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"_Toc220852129"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4.3.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Disable RoMON temporarily to avoid confusion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_Toc220852129 \h </w:instrText>
            </w:r>
          </w:ins>
          <w:r>
            <w:rPr>
              <w:noProof/>
              <w:webHidden/>
            </w:rPr>
          </w:r>
          <w:ins w:id="107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427DCD67" w14:textId="673C7A33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08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09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"_Toc220852130"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4.4.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End-to-End Verification (From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_Toc220852130 \h </w:instrText>
            </w:r>
          </w:ins>
          <w:r>
            <w:rPr>
              <w:noProof/>
              <w:webHidden/>
            </w:rPr>
          </w:r>
          <w:ins w:id="110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6F3DCBD8" w14:textId="3AB10B13" w:rsidR="002B30F0" w:rsidRDefault="002B30F0">
          <w:pPr>
            <w:pStyle w:val="TOC1"/>
            <w:tabs>
              <w:tab w:val="left" w:pos="480"/>
              <w:tab w:val="right" w:leader="dot" w:pos="9350"/>
            </w:tabs>
            <w:rPr>
              <w:ins w:id="111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12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"_Toc220852131"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Configuration MPLS to all Core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_Toc220852131 \h </w:instrText>
            </w:r>
          </w:ins>
          <w:r>
            <w:rPr>
              <w:noProof/>
              <w:webHidden/>
            </w:rPr>
          </w:r>
          <w:ins w:id="113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30C21F19" w14:textId="42612398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14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15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"_Toc220852132"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_Toc220852132 \h </w:instrText>
            </w:r>
          </w:ins>
          <w:r>
            <w:rPr>
              <w:noProof/>
              <w:webHidden/>
            </w:rPr>
          </w:r>
          <w:ins w:id="116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222FBEDA" w14:textId="324451A8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17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18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"_Toc220852133"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_Toc220852133 \h </w:instrText>
            </w:r>
          </w:ins>
          <w:r>
            <w:rPr>
              <w:noProof/>
              <w:webHidden/>
            </w:rPr>
          </w:r>
          <w:ins w:id="119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1CB97096" w14:textId="73C5FE82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20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21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"_Toc220852134"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5.3.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_Toc220852134 \h </w:instrText>
            </w:r>
          </w:ins>
          <w:r>
            <w:rPr>
              <w:noProof/>
              <w:webHidden/>
            </w:rPr>
          </w:r>
          <w:ins w:id="122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1120F799" w14:textId="5B605611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23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24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"_Toc220852135"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5.4.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_Toc220852135 \h </w:instrText>
            </w:r>
          </w:ins>
          <w:r>
            <w:rPr>
              <w:noProof/>
              <w:webHidden/>
            </w:rPr>
          </w:r>
          <w:ins w:id="125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38C75889" w14:textId="45156F25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26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27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"_Toc220852136"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5.5.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_Toc220852136 \h </w:instrText>
            </w:r>
          </w:ins>
          <w:r>
            <w:rPr>
              <w:noProof/>
              <w:webHidden/>
            </w:rPr>
          </w:r>
          <w:ins w:id="128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529C6333" w14:textId="0E51CAE8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29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30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"_Toc220852137"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5.6.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_Toc220852137 \h </w:instrText>
            </w:r>
          </w:ins>
          <w:r>
            <w:rPr>
              <w:noProof/>
              <w:webHidden/>
            </w:rPr>
          </w:r>
          <w:ins w:id="131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549676CA" w14:textId="60BBB2FF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32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33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"_Toc220852138"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5.7.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_Toc220852138 \h </w:instrText>
            </w:r>
          </w:ins>
          <w:r>
            <w:rPr>
              <w:noProof/>
              <w:webHidden/>
            </w:rPr>
          </w:r>
          <w:ins w:id="134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2B58065D" w14:textId="668F5813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35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36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"_Toc220852139"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5.8.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_Toc220852139 \h </w:instrText>
            </w:r>
          </w:ins>
          <w:r>
            <w:rPr>
              <w:noProof/>
              <w:webHidden/>
            </w:rPr>
          </w:r>
          <w:ins w:id="137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6AF8F599" w14:textId="495C6F35" w:rsidR="002B30F0" w:rsidRDefault="002B30F0">
          <w:pPr>
            <w:pStyle w:val="TOC1"/>
            <w:tabs>
              <w:tab w:val="left" w:pos="480"/>
              <w:tab w:val="right" w:leader="dot" w:pos="9350"/>
            </w:tabs>
            <w:rPr>
              <w:ins w:id="138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39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"_Toc220852140"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Configuration LDP on Interfaces of Core Interfaces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_Toc220852140 \h </w:instrText>
            </w:r>
          </w:ins>
          <w:r>
            <w:rPr>
              <w:noProof/>
              <w:webHidden/>
            </w:rPr>
          </w:r>
          <w:ins w:id="140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6BF2EA49" w14:textId="33206F8B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41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42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"_Toc220852141"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6.1.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_Toc220852141 \h </w:instrText>
            </w:r>
          </w:ins>
          <w:r>
            <w:rPr>
              <w:noProof/>
              <w:webHidden/>
            </w:rPr>
          </w:r>
          <w:ins w:id="143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6112EE86" w14:textId="5BDF2592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44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45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"_Toc220852142"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6.2.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_Toc220852142 \h </w:instrText>
            </w:r>
          </w:ins>
          <w:r>
            <w:rPr>
              <w:noProof/>
              <w:webHidden/>
            </w:rPr>
          </w:r>
          <w:ins w:id="146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2E557C33" w14:textId="1BC49334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47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48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"_Toc220852143"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6.3.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_Toc220852143 \h </w:instrText>
            </w:r>
          </w:ins>
          <w:r>
            <w:rPr>
              <w:noProof/>
              <w:webHidden/>
            </w:rPr>
          </w:r>
          <w:ins w:id="149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208A6B20" w14:textId="19414040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50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51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"_Toc220852144"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6.4.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_Toc220852144 \h </w:instrText>
            </w:r>
          </w:ins>
          <w:r>
            <w:rPr>
              <w:noProof/>
              <w:webHidden/>
            </w:rPr>
          </w:r>
          <w:ins w:id="152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793C5FBF" w14:textId="050BACF7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53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54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"_Toc220852145"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6.5.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_Toc220852145 \h </w:instrText>
            </w:r>
          </w:ins>
          <w:r>
            <w:rPr>
              <w:noProof/>
              <w:webHidden/>
            </w:rPr>
          </w:r>
          <w:ins w:id="155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1C321A46" w14:textId="4693BCFE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56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57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"_Toc220852146"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6.6.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_Toc220852146 \h </w:instrText>
            </w:r>
          </w:ins>
          <w:r>
            <w:rPr>
              <w:noProof/>
              <w:webHidden/>
            </w:rPr>
          </w:r>
          <w:ins w:id="158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4926BAE2" w14:textId="4C80F7E9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59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60" w:author="Subash Subedi" w:date="2026-02-01T15:27:00Z" w16du:dateUtc="2026-02-01T09:42:00Z">
            <w:r w:rsidRPr="00D80DE5">
              <w:rPr>
                <w:rStyle w:val="Hyperlink"/>
                <w:noProof/>
              </w:rPr>
              <w:lastRenderedPageBreak/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"_Toc220852147"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6.7.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_Toc220852147 \h </w:instrText>
            </w:r>
          </w:ins>
          <w:r>
            <w:rPr>
              <w:noProof/>
              <w:webHidden/>
            </w:rPr>
          </w:r>
          <w:ins w:id="161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6DDC4691" w14:textId="25C96BB8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62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63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"_Toc220852148"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6.8.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_Toc220852148 \h </w:instrText>
            </w:r>
          </w:ins>
          <w:r>
            <w:rPr>
              <w:noProof/>
              <w:webHidden/>
            </w:rPr>
          </w:r>
          <w:ins w:id="164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368C1A0B" w14:textId="27A44811" w:rsidR="002B30F0" w:rsidRDefault="002B30F0">
          <w:pPr>
            <w:pStyle w:val="TOC1"/>
            <w:tabs>
              <w:tab w:val="left" w:pos="480"/>
              <w:tab w:val="right" w:leader="dot" w:pos="9350"/>
            </w:tabs>
            <w:rPr>
              <w:ins w:id="165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66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"_Toc220852149"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Set MPLS MTU (Crucial for VPLS to prevent fragmentation)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_Toc220852149 \h </w:instrText>
            </w:r>
          </w:ins>
          <w:r>
            <w:rPr>
              <w:noProof/>
              <w:webHidden/>
            </w:rPr>
          </w:r>
          <w:ins w:id="167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37CFEB18" w14:textId="561CAD18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68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69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"_Toc220852150"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7.1.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_Toc220852150 \h </w:instrText>
            </w:r>
          </w:ins>
          <w:r>
            <w:rPr>
              <w:noProof/>
              <w:webHidden/>
            </w:rPr>
          </w:r>
          <w:ins w:id="170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3E7ABC0E" w14:textId="3F359CBD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71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72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"_Toc220852151"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7.2.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_Toc220852151 \h </w:instrText>
            </w:r>
          </w:ins>
          <w:r>
            <w:rPr>
              <w:noProof/>
              <w:webHidden/>
            </w:rPr>
          </w:r>
          <w:ins w:id="173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058D31BE" w14:textId="2DFA8285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74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75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"_Toc220852152"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7.3.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_Toc220852152 \h </w:instrText>
            </w:r>
          </w:ins>
          <w:r>
            <w:rPr>
              <w:noProof/>
              <w:webHidden/>
            </w:rPr>
          </w:r>
          <w:ins w:id="176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14B9F289" w14:textId="5AEE65E1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77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78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"_Toc220852153"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7.4.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_Toc220852153 \h </w:instrText>
            </w:r>
          </w:ins>
          <w:r>
            <w:rPr>
              <w:noProof/>
              <w:webHidden/>
            </w:rPr>
          </w:r>
          <w:ins w:id="179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3C9A2133" w14:textId="252F7AFE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80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81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"_Toc220852154"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7.5.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_Toc220852154 \h </w:instrText>
            </w:r>
          </w:ins>
          <w:r>
            <w:rPr>
              <w:noProof/>
              <w:webHidden/>
            </w:rPr>
          </w:r>
          <w:ins w:id="182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7FF87A8A" w14:textId="4C7D660F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83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84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"_Toc220852155"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7.6.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_Toc220852155 \h </w:instrText>
            </w:r>
          </w:ins>
          <w:r>
            <w:rPr>
              <w:noProof/>
              <w:webHidden/>
            </w:rPr>
          </w:r>
          <w:ins w:id="185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7A81F83D" w14:textId="68862524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86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87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"_Toc220852156"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7.7.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_Toc220852156 \h </w:instrText>
            </w:r>
          </w:ins>
          <w:r>
            <w:rPr>
              <w:noProof/>
              <w:webHidden/>
            </w:rPr>
          </w:r>
          <w:ins w:id="188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671D42F4" w14:textId="5F184B78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89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90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"_Toc220852157"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7.8.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_Toc220852157 \h </w:instrText>
            </w:r>
          </w:ins>
          <w:r>
            <w:rPr>
              <w:noProof/>
              <w:webHidden/>
            </w:rPr>
          </w:r>
          <w:ins w:id="191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689E8226" w14:textId="1C73FD8B" w:rsidR="002B30F0" w:rsidRDefault="002B30F0">
          <w:pPr>
            <w:pStyle w:val="TOC1"/>
            <w:tabs>
              <w:tab w:val="left" w:pos="480"/>
              <w:tab w:val="right" w:leader="dot" w:pos="9350"/>
            </w:tabs>
            <w:rPr>
              <w:ins w:id="192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93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"_Toc220852158"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VPLS Setup (Points to Points)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_Toc220852158 \h </w:instrText>
            </w:r>
          </w:ins>
          <w:r>
            <w:rPr>
              <w:noProof/>
              <w:webHidden/>
            </w:rPr>
          </w:r>
          <w:ins w:id="194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23F3E125" w14:textId="2EC2F56B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95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96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"_Toc220852159"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8.1.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_Toc220852159 \h </w:instrText>
            </w:r>
          </w:ins>
          <w:r>
            <w:rPr>
              <w:noProof/>
              <w:webHidden/>
            </w:rPr>
          </w:r>
          <w:ins w:id="197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5E110D26" w14:textId="2FF4857B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198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199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"_Toc220852160"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8.2.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_Toc220852160 \h </w:instrText>
            </w:r>
          </w:ins>
          <w:r>
            <w:rPr>
              <w:noProof/>
              <w:webHidden/>
            </w:rPr>
          </w:r>
          <w:ins w:id="200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4F325A4C" w14:textId="7E116CC0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201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02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"_Toc220852161"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8.3.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_Toc220852161 \h </w:instrText>
            </w:r>
          </w:ins>
          <w:r>
            <w:rPr>
              <w:noProof/>
              <w:webHidden/>
            </w:rPr>
          </w:r>
          <w:ins w:id="203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59BEFA3D" w14:textId="19283DD7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204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05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"_Toc220852162"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8.4.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_Toc220852162 \h </w:instrText>
            </w:r>
          </w:ins>
          <w:r>
            <w:rPr>
              <w:noProof/>
              <w:webHidden/>
            </w:rPr>
          </w:r>
          <w:ins w:id="206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0E92CDD4" w14:textId="1D4AF190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207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08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"_Toc220852163"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8.5.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_Toc220852163 \h </w:instrText>
            </w:r>
          </w:ins>
          <w:r>
            <w:rPr>
              <w:noProof/>
              <w:webHidden/>
            </w:rPr>
          </w:r>
          <w:ins w:id="209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30EF056C" w14:textId="326B3E58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210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11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"_Toc220852164"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8.6.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_Toc220852164 \h </w:instrText>
            </w:r>
          </w:ins>
          <w:r>
            <w:rPr>
              <w:noProof/>
              <w:webHidden/>
            </w:rPr>
          </w:r>
          <w:ins w:id="212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5CAFDE0B" w14:textId="56BFC08F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213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14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"_Toc220852165"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8.7.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_Toc220852165 \h </w:instrText>
            </w:r>
          </w:ins>
          <w:r>
            <w:rPr>
              <w:noProof/>
              <w:webHidden/>
            </w:rPr>
          </w:r>
          <w:ins w:id="215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61E635B8" w14:textId="7BEC513D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216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17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"_Toc220852166"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8.8.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_Toc220852166 \h </w:instrText>
            </w:r>
          </w:ins>
          <w:r>
            <w:rPr>
              <w:noProof/>
              <w:webHidden/>
            </w:rPr>
          </w:r>
          <w:ins w:id="218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57A7B8FF" w14:textId="6EF8ECFA" w:rsidR="002B30F0" w:rsidRDefault="002B30F0">
          <w:pPr>
            <w:pStyle w:val="TOC1"/>
            <w:tabs>
              <w:tab w:val="left" w:pos="480"/>
              <w:tab w:val="right" w:leader="dot" w:pos="9350"/>
            </w:tabs>
            <w:rPr>
              <w:ins w:id="219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20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"_Toc220852167"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VPLS Configuration for VLAN Transport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_Toc220852167 \h </w:instrText>
            </w:r>
          </w:ins>
          <w:r>
            <w:rPr>
              <w:noProof/>
              <w:webHidden/>
            </w:rPr>
          </w:r>
          <w:ins w:id="221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5870F0B7" w14:textId="750AE6E3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222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23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"_Toc220852168"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9.1.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_Toc220852168 \h </w:instrText>
            </w:r>
          </w:ins>
          <w:r>
            <w:rPr>
              <w:noProof/>
              <w:webHidden/>
            </w:rPr>
          </w:r>
          <w:ins w:id="224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7FCF93C3" w14:textId="00A2A249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225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26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"_Toc220852169"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9.2.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_Toc220852169 \h </w:instrText>
            </w:r>
          </w:ins>
          <w:r>
            <w:rPr>
              <w:noProof/>
              <w:webHidden/>
            </w:rPr>
          </w:r>
          <w:ins w:id="227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5964A6A2" w14:textId="62102AC9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228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29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"_Toc220852170"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9.3.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_Toc220852170 \h </w:instrText>
            </w:r>
          </w:ins>
          <w:r>
            <w:rPr>
              <w:noProof/>
              <w:webHidden/>
            </w:rPr>
          </w:r>
          <w:ins w:id="230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05598C5E" w14:textId="20E7BD98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231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32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"_Toc220852171"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9.4.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_Toc220852171 \h </w:instrText>
            </w:r>
          </w:ins>
          <w:r>
            <w:rPr>
              <w:noProof/>
              <w:webHidden/>
            </w:rPr>
          </w:r>
          <w:ins w:id="233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576A9AC2" w14:textId="2B04F0F1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234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35" w:author="Subash Subedi" w:date="2026-02-01T15:27:00Z" w16du:dateUtc="2026-02-01T09:42:00Z">
            <w:r w:rsidRPr="00D80DE5">
              <w:rPr>
                <w:rStyle w:val="Hyperlink"/>
                <w:noProof/>
              </w:rPr>
              <w:lastRenderedPageBreak/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"_Toc220852172"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9.5.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_Toc220852172 \h </w:instrText>
            </w:r>
          </w:ins>
          <w:r>
            <w:rPr>
              <w:noProof/>
              <w:webHidden/>
            </w:rPr>
          </w:r>
          <w:ins w:id="236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2FBFEF8D" w14:textId="38CEA4F9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237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38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"_Toc220852173"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9.6.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_Toc220852173 \h </w:instrText>
            </w:r>
          </w:ins>
          <w:r>
            <w:rPr>
              <w:noProof/>
              <w:webHidden/>
            </w:rPr>
          </w:r>
          <w:ins w:id="239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7155BD5A" w14:textId="71175B5A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240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41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"_Toc220852174"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9.7.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_Toc220852174 \h </w:instrText>
            </w:r>
          </w:ins>
          <w:r>
            <w:rPr>
              <w:noProof/>
              <w:webHidden/>
            </w:rPr>
          </w:r>
          <w:ins w:id="242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014E0A54" w14:textId="4E99A0DF" w:rsidR="002B30F0" w:rsidRDefault="002B30F0">
          <w:pPr>
            <w:pStyle w:val="TOC2"/>
            <w:tabs>
              <w:tab w:val="left" w:pos="960"/>
              <w:tab w:val="right" w:leader="dot" w:pos="9350"/>
            </w:tabs>
            <w:rPr>
              <w:ins w:id="243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44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"_Toc220852175"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9.8.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_Toc220852175 \h </w:instrText>
            </w:r>
          </w:ins>
          <w:r>
            <w:rPr>
              <w:noProof/>
              <w:webHidden/>
            </w:rPr>
          </w:r>
          <w:ins w:id="245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29EEE9E5" w14:textId="5E288A75" w:rsidR="002B30F0" w:rsidRDefault="002B30F0">
          <w:pPr>
            <w:pStyle w:val="TOC1"/>
            <w:tabs>
              <w:tab w:val="left" w:pos="720"/>
              <w:tab w:val="right" w:leader="dot" w:pos="9350"/>
            </w:tabs>
            <w:rPr>
              <w:ins w:id="246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47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"_Toc220852176"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Centralized DHCP Server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_Toc220852176 \h </w:instrText>
            </w:r>
          </w:ins>
          <w:r>
            <w:rPr>
              <w:noProof/>
              <w:webHidden/>
            </w:rPr>
          </w:r>
          <w:ins w:id="248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4D8FC491" w14:textId="49E46FF3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249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50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"_Toc220852177"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10.1.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_Toc220852177 \h </w:instrText>
            </w:r>
          </w:ins>
          <w:r>
            <w:rPr>
              <w:noProof/>
              <w:webHidden/>
            </w:rPr>
          </w:r>
          <w:ins w:id="251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1F74D3DE" w14:textId="48DE5A3E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252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53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"_Toc220852178"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10.2.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_Toc220852178 \h </w:instrText>
            </w:r>
          </w:ins>
          <w:r>
            <w:rPr>
              <w:noProof/>
              <w:webHidden/>
            </w:rPr>
          </w:r>
          <w:ins w:id="254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5FF0BE11" w14:textId="3E2E9A5B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255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56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"_Toc220852179"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10.3.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_Toc220852179 \h </w:instrText>
            </w:r>
          </w:ins>
          <w:r>
            <w:rPr>
              <w:noProof/>
              <w:webHidden/>
            </w:rPr>
          </w:r>
          <w:ins w:id="257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31B88AE3" w14:textId="0467E93F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258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59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"_Toc220852180"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10.4.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_Toc220852180 \h </w:instrText>
            </w:r>
          </w:ins>
          <w:r>
            <w:rPr>
              <w:noProof/>
              <w:webHidden/>
            </w:rPr>
          </w:r>
          <w:ins w:id="260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0FB4F1D9" w14:textId="3D865890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261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62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"_Toc220852181"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10.5.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_Toc220852181 \h </w:instrText>
            </w:r>
          </w:ins>
          <w:r>
            <w:rPr>
              <w:noProof/>
              <w:webHidden/>
            </w:rPr>
          </w:r>
          <w:ins w:id="263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2BAEBAF8" w14:textId="3883F608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264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65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"_Toc220852182"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10.6.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_Toc220852182 \h </w:instrText>
            </w:r>
          </w:ins>
          <w:r>
            <w:rPr>
              <w:noProof/>
              <w:webHidden/>
            </w:rPr>
          </w:r>
          <w:ins w:id="266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69478B37" w14:textId="584F1533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267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68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"_Toc220852183"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10.7.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_Toc220852183 \h </w:instrText>
            </w:r>
          </w:ins>
          <w:r>
            <w:rPr>
              <w:noProof/>
              <w:webHidden/>
            </w:rPr>
          </w:r>
          <w:ins w:id="269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78B4B5FD" w14:textId="61D8D3CC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270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71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"_Toc220852184"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10.8.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_Toc220852184 \h </w:instrText>
            </w:r>
          </w:ins>
          <w:r>
            <w:rPr>
              <w:noProof/>
              <w:webHidden/>
            </w:rPr>
          </w:r>
          <w:ins w:id="272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47B69229" w14:textId="44DA0C87" w:rsidR="002B30F0" w:rsidRDefault="002B30F0">
          <w:pPr>
            <w:pStyle w:val="TOC1"/>
            <w:tabs>
              <w:tab w:val="left" w:pos="720"/>
              <w:tab w:val="right" w:leader="dot" w:pos="9350"/>
            </w:tabs>
            <w:rPr>
              <w:ins w:id="273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74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"_Toc220852185"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Redundancy and Load Balancing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_Toc220852185 \h </w:instrText>
            </w:r>
          </w:ins>
          <w:r>
            <w:rPr>
              <w:noProof/>
              <w:webHidden/>
            </w:rPr>
          </w:r>
          <w:ins w:id="275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4212146C" w14:textId="5EE98C5F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276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77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"_Toc220852186"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11.1.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_Toc220852186 \h </w:instrText>
            </w:r>
          </w:ins>
          <w:r>
            <w:rPr>
              <w:noProof/>
              <w:webHidden/>
            </w:rPr>
          </w:r>
          <w:ins w:id="278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4AA651CB" w14:textId="63F7FE6D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279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80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"_Toc220852187"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11.2.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_Toc220852187 \h </w:instrText>
            </w:r>
          </w:ins>
          <w:r>
            <w:rPr>
              <w:noProof/>
              <w:webHidden/>
            </w:rPr>
          </w:r>
          <w:ins w:id="281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699CBB6D" w14:textId="64E4A232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282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83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"_Toc220852188"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11.3.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_Toc220852188 \h </w:instrText>
            </w:r>
          </w:ins>
          <w:r>
            <w:rPr>
              <w:noProof/>
              <w:webHidden/>
            </w:rPr>
          </w:r>
          <w:ins w:id="284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3CCF26E7" w14:textId="5A898069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285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86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"_Toc220852189"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11.4.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_Toc220852189 \h </w:instrText>
            </w:r>
          </w:ins>
          <w:r>
            <w:rPr>
              <w:noProof/>
              <w:webHidden/>
            </w:rPr>
          </w:r>
          <w:ins w:id="287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721451BE" w14:textId="4C7E7257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288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89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"_Toc220852190"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11.5.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_Toc220852190 \h </w:instrText>
            </w:r>
          </w:ins>
          <w:r>
            <w:rPr>
              <w:noProof/>
              <w:webHidden/>
            </w:rPr>
          </w:r>
          <w:ins w:id="290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1090E076" w14:textId="414FEF9B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291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92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"_Toc220852191"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11.6.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_Toc220852191 \h </w:instrText>
            </w:r>
          </w:ins>
          <w:r>
            <w:rPr>
              <w:noProof/>
              <w:webHidden/>
            </w:rPr>
          </w:r>
          <w:ins w:id="293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20FFBADA" w14:textId="6DA9367E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294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95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"_Toc220852192"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11.7.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_Toc220852192 \h </w:instrText>
            </w:r>
          </w:ins>
          <w:r>
            <w:rPr>
              <w:noProof/>
              <w:webHidden/>
            </w:rPr>
          </w:r>
          <w:ins w:id="296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0DB00894" w14:textId="7FE102D8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297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298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"_Toc220852193"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11.8.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_Toc220852193 \h </w:instrText>
            </w:r>
          </w:ins>
          <w:r>
            <w:rPr>
              <w:noProof/>
              <w:webHidden/>
            </w:rPr>
          </w:r>
          <w:ins w:id="299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3545BEE7" w14:textId="37E31107" w:rsidR="002B30F0" w:rsidRDefault="002B30F0">
          <w:pPr>
            <w:pStyle w:val="TOC1"/>
            <w:tabs>
              <w:tab w:val="left" w:pos="720"/>
              <w:tab w:val="right" w:leader="dot" w:pos="9350"/>
            </w:tabs>
            <w:rPr>
              <w:ins w:id="300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01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"_Toc220852194"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End-to-End Verification and Traffic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_Toc220852194 \h </w:instrText>
            </w:r>
          </w:ins>
          <w:r>
            <w:rPr>
              <w:noProof/>
              <w:webHidden/>
            </w:rPr>
          </w:r>
          <w:ins w:id="302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4FB9730B" w14:textId="306F8750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303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04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"_Toc220852195"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12.1.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_Toc220852195 \h </w:instrText>
            </w:r>
          </w:ins>
          <w:r>
            <w:rPr>
              <w:noProof/>
              <w:webHidden/>
            </w:rPr>
          </w:r>
          <w:ins w:id="305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187F3FA5" w14:textId="38E1FBDA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306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07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"_Toc220852196"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12.2.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_Toc220852196 \h </w:instrText>
            </w:r>
          </w:ins>
          <w:r>
            <w:rPr>
              <w:noProof/>
              <w:webHidden/>
            </w:rPr>
          </w:r>
          <w:ins w:id="308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64B95DD4" w14:textId="7F24252F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309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10" w:author="Subash Subedi" w:date="2026-02-01T15:27:00Z" w16du:dateUtc="2026-02-01T09:42:00Z">
            <w:r w:rsidRPr="00D80DE5">
              <w:rPr>
                <w:rStyle w:val="Hyperlink"/>
                <w:noProof/>
              </w:rPr>
              <w:lastRenderedPageBreak/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"_Toc220852197"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12.3.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_Toc220852197 \h </w:instrText>
            </w:r>
          </w:ins>
          <w:r>
            <w:rPr>
              <w:noProof/>
              <w:webHidden/>
            </w:rPr>
          </w:r>
          <w:ins w:id="311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36517365" w14:textId="059FE4FB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312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13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"_Toc220852198"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12.4.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_Toc220852198 \h </w:instrText>
            </w:r>
          </w:ins>
          <w:r>
            <w:rPr>
              <w:noProof/>
              <w:webHidden/>
            </w:rPr>
          </w:r>
          <w:ins w:id="314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6DC4BA50" w14:textId="03E3B353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315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16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"_Toc220852199"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12.5.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_Toc220852199 \h </w:instrText>
            </w:r>
          </w:ins>
          <w:r>
            <w:rPr>
              <w:noProof/>
              <w:webHidden/>
            </w:rPr>
          </w:r>
          <w:ins w:id="317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2F2C79FD" w14:textId="633961BD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318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19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"_Toc220852200"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12.6.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_Toc220852200 \h </w:instrText>
            </w:r>
          </w:ins>
          <w:r>
            <w:rPr>
              <w:noProof/>
              <w:webHidden/>
            </w:rPr>
          </w:r>
          <w:ins w:id="320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58509A2D" w14:textId="3AD0F374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321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22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"_Toc220852201"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12.7.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_Toc220852201 \h </w:instrText>
            </w:r>
          </w:ins>
          <w:r>
            <w:rPr>
              <w:noProof/>
              <w:webHidden/>
            </w:rPr>
          </w:r>
          <w:ins w:id="323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2737A430" w14:textId="31F536E1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324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25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"_Toc220852202"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12.8.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_Toc220852202 \h </w:instrText>
            </w:r>
          </w:ins>
          <w:r>
            <w:rPr>
              <w:noProof/>
              <w:webHidden/>
            </w:rPr>
          </w:r>
          <w:ins w:id="326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1CA2983C" w14:textId="714F4E8E" w:rsidR="002B30F0" w:rsidRDefault="002B30F0">
          <w:pPr>
            <w:pStyle w:val="TOC1"/>
            <w:tabs>
              <w:tab w:val="left" w:pos="720"/>
              <w:tab w:val="right" w:leader="dot" w:pos="9350"/>
            </w:tabs>
            <w:rPr>
              <w:ins w:id="327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28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"_Toc220852203"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Network Topology and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_Toc220852203 \h </w:instrText>
            </w:r>
          </w:ins>
          <w:r>
            <w:rPr>
              <w:noProof/>
              <w:webHidden/>
            </w:rPr>
          </w:r>
          <w:ins w:id="329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24B704A0" w14:textId="41AA2FA6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330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31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"_Toc220852204"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13.1.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Full Network Topology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_Toc220852204 \h </w:instrText>
            </w:r>
          </w:ins>
          <w:r>
            <w:rPr>
              <w:noProof/>
              <w:webHidden/>
            </w:rPr>
          </w:r>
          <w:ins w:id="332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1C3924E6" w14:textId="560DF21A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333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34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"_Toc220852205"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13.2.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MPLS LSP Paths Illustration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_Toc220852205 \h </w:instrText>
            </w:r>
          </w:ins>
          <w:r>
            <w:rPr>
              <w:noProof/>
              <w:webHidden/>
            </w:rPr>
          </w:r>
          <w:ins w:id="335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57495CED" w14:textId="5AECDB9B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336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37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"_Toc220852206"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13.3.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VPLS VLAN Extension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_Toc220852206 \h </w:instrText>
            </w:r>
          </w:ins>
          <w:r>
            <w:rPr>
              <w:noProof/>
              <w:webHidden/>
            </w:rPr>
          </w:r>
          <w:ins w:id="338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347ED3FA" w14:textId="7D56063A" w:rsidR="002B30F0" w:rsidRDefault="002B30F0">
          <w:pPr>
            <w:pStyle w:val="TOC1"/>
            <w:tabs>
              <w:tab w:val="left" w:pos="720"/>
              <w:tab w:val="right" w:leader="dot" w:pos="9350"/>
            </w:tabs>
            <w:rPr>
              <w:ins w:id="339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40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"_Toc220852207"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Troubleshooting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_Toc220852207 \h </w:instrText>
            </w:r>
          </w:ins>
          <w:r>
            <w:rPr>
              <w:noProof/>
              <w:webHidden/>
            </w:rPr>
          </w:r>
          <w:ins w:id="341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0096FC89" w14:textId="0CDBAD57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342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43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"_Toc220852208"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14.1.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Common OSPF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_Toc220852208 \h </w:instrText>
            </w:r>
          </w:ins>
          <w:r>
            <w:rPr>
              <w:noProof/>
              <w:webHidden/>
            </w:rPr>
          </w:r>
          <w:ins w:id="344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3B62B7A9" w14:textId="1E1BE748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345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46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"_Toc220852209"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14.2.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MPLS / LDP Problems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_Toc220852209 \h </w:instrText>
            </w:r>
          </w:ins>
          <w:r>
            <w:rPr>
              <w:noProof/>
              <w:webHidden/>
            </w:rPr>
          </w:r>
          <w:ins w:id="347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552CA875" w14:textId="053905D4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348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49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"_Toc220852210"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14.3.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VPLS VLAN Bridging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_Toc220852210 \h </w:instrText>
            </w:r>
          </w:ins>
          <w:r>
            <w:rPr>
              <w:noProof/>
              <w:webHidden/>
            </w:rPr>
          </w:r>
          <w:ins w:id="350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2D47828C" w14:textId="03CEFE74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351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52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"_Toc220852211"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14.4.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DHCP Failures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_Toc220852211 \h </w:instrText>
            </w:r>
          </w:ins>
          <w:r>
            <w:rPr>
              <w:noProof/>
              <w:webHidden/>
            </w:rPr>
          </w:r>
          <w:ins w:id="353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2B67F9DF" w14:textId="3F85F3B0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354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55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"_Toc220852212"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14.5.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ECMP / Load Balancing Verification Tips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_Toc220852212 \h </w:instrText>
            </w:r>
          </w:ins>
          <w:r>
            <w:rPr>
              <w:noProof/>
              <w:webHidden/>
            </w:rPr>
          </w:r>
          <w:ins w:id="356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4EE99EA7" w14:textId="5CE05F0D" w:rsidR="002B30F0" w:rsidRDefault="002B30F0">
          <w:pPr>
            <w:pStyle w:val="TOC1"/>
            <w:tabs>
              <w:tab w:val="left" w:pos="720"/>
              <w:tab w:val="right" w:leader="dot" w:pos="9350"/>
            </w:tabs>
            <w:rPr>
              <w:ins w:id="357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58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"_Toc220852213"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Security and Access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_Toc220852213 \h </w:instrText>
            </w:r>
          </w:ins>
          <w:r>
            <w:rPr>
              <w:noProof/>
              <w:webHidden/>
            </w:rPr>
          </w:r>
          <w:ins w:id="359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737840CF" w14:textId="148E1F32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360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61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"_Toc220852214"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15.1.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Management Access (SSH / Winbox)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_Toc220852214 \h </w:instrText>
            </w:r>
          </w:ins>
          <w:r>
            <w:rPr>
              <w:noProof/>
              <w:webHidden/>
            </w:rPr>
          </w:r>
          <w:ins w:id="362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675B44BA" w14:textId="230F3FAF" w:rsidR="002B30F0" w:rsidRDefault="002B30F0">
          <w:pPr>
            <w:pStyle w:val="TOC2"/>
            <w:tabs>
              <w:tab w:val="left" w:pos="1200"/>
              <w:tab w:val="right" w:leader="dot" w:pos="9350"/>
            </w:tabs>
            <w:rPr>
              <w:ins w:id="363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64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"_Toc220852215"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15.2.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ACLs / Firewall Rules for Router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_Toc220852215 \h </w:instrText>
            </w:r>
          </w:ins>
          <w:r>
            <w:rPr>
              <w:noProof/>
              <w:webHidden/>
            </w:rPr>
          </w:r>
          <w:ins w:id="365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33687368" w14:textId="0915D1D0" w:rsidR="002B30F0" w:rsidRDefault="002B30F0">
          <w:pPr>
            <w:pStyle w:val="TOC1"/>
            <w:tabs>
              <w:tab w:val="right" w:leader="dot" w:pos="9350"/>
            </w:tabs>
            <w:rPr>
              <w:ins w:id="366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67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"_Toc220852216"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_Toc220852216 \h </w:instrText>
            </w:r>
          </w:ins>
          <w:r>
            <w:rPr>
              <w:noProof/>
              <w:webHidden/>
            </w:rPr>
          </w:r>
          <w:ins w:id="368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49201C78" w14:textId="289AB7E9" w:rsidR="002B30F0" w:rsidRDefault="002B30F0">
          <w:pPr>
            <w:pStyle w:val="TOC1"/>
            <w:tabs>
              <w:tab w:val="left" w:pos="720"/>
              <w:tab w:val="right" w:leader="dot" w:pos="9350"/>
            </w:tabs>
            <w:rPr>
              <w:ins w:id="369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70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"_Toc220852217"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Conclusion and Future 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_Toc220852217 \h </w:instrText>
            </w:r>
          </w:ins>
          <w:r>
            <w:rPr>
              <w:noProof/>
              <w:webHidden/>
            </w:rPr>
          </w:r>
          <w:ins w:id="371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6FF11091" w14:textId="34FB572B" w:rsidR="002B30F0" w:rsidRDefault="002B30F0">
          <w:pPr>
            <w:pStyle w:val="TOC1"/>
            <w:tabs>
              <w:tab w:val="left" w:pos="720"/>
              <w:tab w:val="right" w:leader="dot" w:pos="9350"/>
            </w:tabs>
            <w:rPr>
              <w:ins w:id="372" w:author="Subash Subedi" w:date="2026-02-01T15:27:00Z" w16du:dateUtc="2026-02-01T09:42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ins w:id="373" w:author="Subash Subedi" w:date="2026-02-01T15:27:00Z" w16du:dateUtc="2026-02-01T09:42:00Z">
            <w:r w:rsidRPr="00D80DE5">
              <w:rPr>
                <w:rStyle w:val="Hyperlink"/>
                <w:noProof/>
              </w:rPr>
              <w:fldChar w:fldCharType="begin"/>
            </w:r>
            <w:r w:rsidRPr="00D80DE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"_Toc220852218"</w:instrText>
            </w:r>
            <w:r w:rsidRPr="00D80DE5">
              <w:rPr>
                <w:rStyle w:val="Hyperlink"/>
                <w:noProof/>
              </w:rPr>
              <w:instrText xml:space="preserve"> </w:instrText>
            </w:r>
            <w:r w:rsidRPr="00D80DE5">
              <w:rPr>
                <w:rStyle w:val="Hyperlink"/>
                <w:noProof/>
              </w:rPr>
            </w:r>
            <w:r w:rsidRPr="00D80DE5">
              <w:rPr>
                <w:rStyle w:val="Hyperlink"/>
                <w:noProof/>
              </w:rPr>
              <w:fldChar w:fldCharType="separate"/>
            </w:r>
            <w:r w:rsidRPr="00D80DE5">
              <w:rPr>
                <w:rStyle w:val="Hyperlink"/>
                <w:noProof/>
              </w:rPr>
              <w:t>18.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D80DE5">
              <w:rPr>
                <w:rStyle w:val="Hyperlink"/>
                <w:noProof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_Toc220852218 \h </w:instrText>
            </w:r>
          </w:ins>
          <w:r>
            <w:rPr>
              <w:noProof/>
              <w:webHidden/>
            </w:rPr>
          </w:r>
          <w:ins w:id="374" w:author="Subash Subedi" w:date="2026-02-01T15:27:00Z" w16du:dateUtc="2026-02-01T09:42:00Z"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  <w:r w:rsidRPr="00D80DE5">
              <w:rPr>
                <w:rStyle w:val="Hyperlink"/>
                <w:noProof/>
              </w:rPr>
              <w:fldChar w:fldCharType="end"/>
            </w:r>
          </w:ins>
        </w:p>
        <w:p w14:paraId="55E49733" w14:textId="0E1576E0" w:rsidR="006F0363" w:rsidDel="007C2706" w:rsidRDefault="006F0363">
          <w:pPr>
            <w:pStyle w:val="TOC1"/>
            <w:tabs>
              <w:tab w:val="left" w:pos="480"/>
              <w:tab w:val="right" w:leader="dot" w:pos="9350"/>
            </w:tabs>
            <w:rPr>
              <w:del w:id="375" w:author="Subash Subedi" w:date="2026-02-01T14:10:00Z" w16du:dateUtc="2026-02-01T08:25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del w:id="376" w:author="Subash Subedi" w:date="2026-02-01T14:10:00Z" w16du:dateUtc="2026-02-01T08:25:00Z">
            <w:r w:rsidRPr="007C2706" w:rsidDel="007C2706">
              <w:rPr>
                <w:rPrChange w:id="377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1.</w:delText>
            </w:r>
            <w:r w:rsidDel="007C2706"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7C2706" w:rsidDel="007C2706">
              <w:rPr>
                <w:rPrChange w:id="378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Set Identity, Loopback Address and RoMON to all Routers</w:delText>
            </w:r>
            <w:r w:rsidDel="007C2706">
              <w:rPr>
                <w:noProof/>
                <w:webHidden/>
              </w:rPr>
              <w:tab/>
              <w:delText>1</w:delText>
            </w:r>
          </w:del>
        </w:p>
        <w:p w14:paraId="3D896894" w14:textId="1B728F34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379" w:author="Subash Subedi" w:date="2026-02-01T14:10:00Z" w16du:dateUtc="2026-02-01T08:25:00Z"/>
              <w:noProof/>
            </w:rPr>
          </w:pPr>
          <w:del w:id="380" w:author="Subash Subedi" w:date="2026-02-01T14:10:00Z" w16du:dateUtc="2026-02-01T08:25:00Z">
            <w:r w:rsidRPr="007C2706" w:rsidDel="007C2706">
              <w:rPr>
                <w:rPrChange w:id="381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1.1.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382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LONDON-BLOCK</w:delText>
            </w:r>
            <w:r w:rsidDel="007C2706">
              <w:rPr>
                <w:noProof/>
                <w:webHidden/>
              </w:rPr>
              <w:tab/>
              <w:delText>1</w:delText>
            </w:r>
          </w:del>
        </w:p>
        <w:p w14:paraId="5B7DC291" w14:textId="464AEDB1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383" w:author="Subash Subedi" w:date="2026-02-01T14:10:00Z" w16du:dateUtc="2026-02-01T08:25:00Z"/>
              <w:noProof/>
            </w:rPr>
          </w:pPr>
          <w:del w:id="384" w:author="Subash Subedi" w:date="2026-02-01T14:10:00Z" w16du:dateUtc="2026-02-01T08:25:00Z">
            <w:r w:rsidRPr="007C2706" w:rsidDel="007C2706">
              <w:rPr>
                <w:rPrChange w:id="385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1.2.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386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UK-BLOCK</w:delText>
            </w:r>
            <w:r w:rsidDel="007C2706">
              <w:rPr>
                <w:noProof/>
                <w:webHidden/>
              </w:rPr>
              <w:tab/>
              <w:delText>2</w:delText>
            </w:r>
          </w:del>
        </w:p>
        <w:p w14:paraId="029E157D" w14:textId="56913294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387" w:author="Subash Subedi" w:date="2026-02-01T14:10:00Z" w16du:dateUtc="2026-02-01T08:25:00Z"/>
              <w:noProof/>
            </w:rPr>
          </w:pPr>
          <w:del w:id="388" w:author="Subash Subedi" w:date="2026-02-01T14:10:00Z" w16du:dateUtc="2026-02-01T08:25:00Z">
            <w:r w:rsidRPr="007C2706" w:rsidDel="007C2706">
              <w:rPr>
                <w:rPrChange w:id="389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1.3.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390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NEPAL-BLOCK</w:delText>
            </w:r>
            <w:r w:rsidDel="007C2706">
              <w:rPr>
                <w:noProof/>
                <w:webHidden/>
              </w:rPr>
              <w:tab/>
              <w:delText>3</w:delText>
            </w:r>
          </w:del>
        </w:p>
        <w:p w14:paraId="05AB039A" w14:textId="4F97988B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391" w:author="Subash Subedi" w:date="2026-02-01T14:10:00Z" w16du:dateUtc="2026-02-01T08:25:00Z"/>
              <w:noProof/>
            </w:rPr>
          </w:pPr>
          <w:del w:id="392" w:author="Subash Subedi" w:date="2026-02-01T14:10:00Z" w16du:dateUtc="2026-02-01T08:25:00Z">
            <w:r w:rsidRPr="007C2706" w:rsidDel="007C2706">
              <w:rPr>
                <w:rPrChange w:id="393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1.4.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394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HIMAL-BLOCK</w:delText>
            </w:r>
            <w:r w:rsidDel="007C2706">
              <w:rPr>
                <w:noProof/>
                <w:webHidden/>
              </w:rPr>
              <w:tab/>
              <w:delText>4</w:delText>
            </w:r>
          </w:del>
        </w:p>
        <w:p w14:paraId="0CB5DE5A" w14:textId="7B28EA7D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395" w:author="Subash Subedi" w:date="2026-02-01T14:10:00Z" w16du:dateUtc="2026-02-01T08:25:00Z"/>
              <w:noProof/>
            </w:rPr>
          </w:pPr>
          <w:del w:id="396" w:author="Subash Subedi" w:date="2026-02-01T14:10:00Z" w16du:dateUtc="2026-02-01T08:25:00Z">
            <w:r w:rsidRPr="007C2706" w:rsidDel="007C2706">
              <w:rPr>
                <w:rPrChange w:id="397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1.5.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398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BRIT-BLOCK</w:delText>
            </w:r>
            <w:r w:rsidDel="007C2706">
              <w:rPr>
                <w:noProof/>
                <w:webHidden/>
              </w:rPr>
              <w:tab/>
              <w:delText>5</w:delText>
            </w:r>
          </w:del>
        </w:p>
        <w:p w14:paraId="381FDE08" w14:textId="4FAE61D8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399" w:author="Subash Subedi" w:date="2026-02-01T14:10:00Z" w16du:dateUtc="2026-02-01T08:25:00Z"/>
              <w:noProof/>
            </w:rPr>
          </w:pPr>
          <w:del w:id="400" w:author="Subash Subedi" w:date="2026-02-01T14:10:00Z" w16du:dateUtc="2026-02-01T08:25:00Z">
            <w:r w:rsidRPr="007C2706" w:rsidDel="007C2706">
              <w:rPr>
                <w:rPrChange w:id="401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1.6.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402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SKILL-BLOCK</w:delText>
            </w:r>
            <w:r w:rsidDel="007C2706">
              <w:rPr>
                <w:noProof/>
                <w:webHidden/>
              </w:rPr>
              <w:tab/>
              <w:delText>6</w:delText>
            </w:r>
          </w:del>
        </w:p>
        <w:p w14:paraId="39959E18" w14:textId="16087ECF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403" w:author="Subash Subedi" w:date="2026-02-01T14:10:00Z" w16du:dateUtc="2026-02-01T08:25:00Z"/>
              <w:noProof/>
            </w:rPr>
          </w:pPr>
          <w:del w:id="404" w:author="Subash Subedi" w:date="2026-02-01T14:10:00Z" w16du:dateUtc="2026-02-01T08:25:00Z">
            <w:r w:rsidRPr="007C2706" w:rsidDel="007C2706">
              <w:rPr>
                <w:rPrChange w:id="405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1.7.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406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ALUMNI-BLOCK</w:delText>
            </w:r>
            <w:r w:rsidDel="007C2706">
              <w:rPr>
                <w:noProof/>
                <w:webHidden/>
              </w:rPr>
              <w:tab/>
              <w:delText>7</w:delText>
            </w:r>
          </w:del>
        </w:p>
        <w:p w14:paraId="3BDED2B7" w14:textId="4AF09ACF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407" w:author="Subash Subedi" w:date="2026-02-01T14:10:00Z" w16du:dateUtc="2026-02-01T08:25:00Z"/>
              <w:noProof/>
            </w:rPr>
          </w:pPr>
          <w:del w:id="408" w:author="Subash Subedi" w:date="2026-02-01T14:10:00Z" w16du:dateUtc="2026-02-01T08:25:00Z">
            <w:r w:rsidRPr="007C2706" w:rsidDel="007C2706">
              <w:rPr>
                <w:rPrChange w:id="409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1.8.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410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KUMARI-BLOCK</w:delText>
            </w:r>
            <w:r w:rsidDel="007C2706">
              <w:rPr>
                <w:noProof/>
                <w:webHidden/>
              </w:rPr>
              <w:tab/>
              <w:delText>8</w:delText>
            </w:r>
          </w:del>
        </w:p>
        <w:p w14:paraId="6E4681B5" w14:textId="667B1258" w:rsidR="006F0363" w:rsidDel="007C2706" w:rsidRDefault="006F0363">
          <w:pPr>
            <w:pStyle w:val="TOC1"/>
            <w:tabs>
              <w:tab w:val="left" w:pos="480"/>
              <w:tab w:val="right" w:leader="dot" w:pos="9350"/>
            </w:tabs>
            <w:rPr>
              <w:del w:id="411" w:author="Subash Subedi" w:date="2026-02-01T14:10:00Z" w16du:dateUtc="2026-02-01T08:25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del w:id="412" w:author="Subash Subedi" w:date="2026-02-01T14:10:00Z" w16du:dateUtc="2026-02-01T08:25:00Z">
            <w:r w:rsidRPr="007C2706" w:rsidDel="007C2706">
              <w:rPr>
                <w:rPrChange w:id="413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2.</w:delText>
            </w:r>
            <w:r w:rsidDel="007C2706"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7C2706" w:rsidDel="007C2706">
              <w:rPr>
                <w:rPrChange w:id="414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Configuration IP in the Core Interface of all Routers</w:delText>
            </w:r>
            <w:r w:rsidDel="007C2706">
              <w:rPr>
                <w:noProof/>
                <w:webHidden/>
              </w:rPr>
              <w:tab/>
              <w:delText>9</w:delText>
            </w:r>
          </w:del>
        </w:p>
        <w:p w14:paraId="21EAE4AE" w14:textId="6A198DC1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415" w:author="Subash Subedi" w:date="2026-02-01T14:10:00Z" w16du:dateUtc="2026-02-01T08:25:00Z"/>
              <w:noProof/>
            </w:rPr>
          </w:pPr>
          <w:del w:id="416" w:author="Subash Subedi" w:date="2026-02-01T14:10:00Z" w16du:dateUtc="2026-02-01T08:25:00Z">
            <w:r w:rsidRPr="007C2706" w:rsidDel="007C2706">
              <w:rPr>
                <w:rPrChange w:id="417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2.1.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418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LONDON-BLOCK</w:delText>
            </w:r>
            <w:r w:rsidDel="007C2706">
              <w:rPr>
                <w:noProof/>
                <w:webHidden/>
              </w:rPr>
              <w:tab/>
              <w:delText>9</w:delText>
            </w:r>
          </w:del>
        </w:p>
        <w:p w14:paraId="4B53BEA7" w14:textId="39021766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419" w:author="Subash Subedi" w:date="2026-02-01T14:10:00Z" w16du:dateUtc="2026-02-01T08:25:00Z"/>
              <w:noProof/>
            </w:rPr>
          </w:pPr>
          <w:del w:id="420" w:author="Subash Subedi" w:date="2026-02-01T14:10:00Z" w16du:dateUtc="2026-02-01T08:25:00Z">
            <w:r w:rsidRPr="007C2706" w:rsidDel="007C2706">
              <w:rPr>
                <w:rPrChange w:id="421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2.2.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422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UK-BLOCK</w:delText>
            </w:r>
            <w:r w:rsidDel="007C2706">
              <w:rPr>
                <w:noProof/>
                <w:webHidden/>
              </w:rPr>
              <w:tab/>
              <w:delText>11</w:delText>
            </w:r>
          </w:del>
        </w:p>
        <w:p w14:paraId="66C5E588" w14:textId="66EE6945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423" w:author="Subash Subedi" w:date="2026-02-01T14:10:00Z" w16du:dateUtc="2026-02-01T08:25:00Z"/>
              <w:noProof/>
            </w:rPr>
          </w:pPr>
          <w:del w:id="424" w:author="Subash Subedi" w:date="2026-02-01T14:10:00Z" w16du:dateUtc="2026-02-01T08:25:00Z">
            <w:r w:rsidRPr="007C2706" w:rsidDel="007C2706">
              <w:rPr>
                <w:rPrChange w:id="425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2.3.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426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NEPAL-BLOCK</w:delText>
            </w:r>
            <w:r w:rsidDel="007C2706">
              <w:rPr>
                <w:noProof/>
                <w:webHidden/>
              </w:rPr>
              <w:tab/>
              <w:delText>12</w:delText>
            </w:r>
          </w:del>
        </w:p>
        <w:p w14:paraId="51037C94" w14:textId="3DBDF955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427" w:author="Subash Subedi" w:date="2026-02-01T14:10:00Z" w16du:dateUtc="2026-02-01T08:25:00Z"/>
              <w:noProof/>
            </w:rPr>
          </w:pPr>
          <w:del w:id="428" w:author="Subash Subedi" w:date="2026-02-01T14:10:00Z" w16du:dateUtc="2026-02-01T08:25:00Z">
            <w:r w:rsidRPr="007C2706" w:rsidDel="007C2706">
              <w:rPr>
                <w:rPrChange w:id="429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2.4.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430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HIMAL-BLOCK</w:delText>
            </w:r>
            <w:r w:rsidDel="007C2706">
              <w:rPr>
                <w:noProof/>
                <w:webHidden/>
              </w:rPr>
              <w:tab/>
              <w:delText>13</w:delText>
            </w:r>
          </w:del>
        </w:p>
        <w:p w14:paraId="0DCF225E" w14:textId="6DD23CC6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431" w:author="Subash Subedi" w:date="2026-02-01T14:10:00Z" w16du:dateUtc="2026-02-01T08:25:00Z"/>
              <w:noProof/>
            </w:rPr>
          </w:pPr>
          <w:del w:id="432" w:author="Subash Subedi" w:date="2026-02-01T14:10:00Z" w16du:dateUtc="2026-02-01T08:25:00Z">
            <w:r w:rsidRPr="007C2706" w:rsidDel="007C2706">
              <w:rPr>
                <w:rPrChange w:id="433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2.5.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434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BRIT-BLOCK</w:delText>
            </w:r>
            <w:r w:rsidDel="007C2706">
              <w:rPr>
                <w:noProof/>
                <w:webHidden/>
              </w:rPr>
              <w:tab/>
              <w:delText>14</w:delText>
            </w:r>
          </w:del>
        </w:p>
        <w:p w14:paraId="5E663980" w14:textId="0D154222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435" w:author="Subash Subedi" w:date="2026-02-01T14:10:00Z" w16du:dateUtc="2026-02-01T08:25:00Z"/>
              <w:noProof/>
            </w:rPr>
          </w:pPr>
          <w:del w:id="436" w:author="Subash Subedi" w:date="2026-02-01T14:10:00Z" w16du:dateUtc="2026-02-01T08:25:00Z">
            <w:r w:rsidRPr="007C2706" w:rsidDel="007C2706">
              <w:rPr>
                <w:rPrChange w:id="437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2.6.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438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SKILL-BLOCK</w:delText>
            </w:r>
            <w:r w:rsidDel="007C2706">
              <w:rPr>
                <w:noProof/>
                <w:webHidden/>
              </w:rPr>
              <w:tab/>
              <w:delText>15</w:delText>
            </w:r>
          </w:del>
        </w:p>
        <w:p w14:paraId="12B8DD09" w14:textId="0D7E370A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439" w:author="Subash Subedi" w:date="2026-02-01T14:10:00Z" w16du:dateUtc="2026-02-01T08:25:00Z"/>
              <w:noProof/>
            </w:rPr>
          </w:pPr>
          <w:del w:id="440" w:author="Subash Subedi" w:date="2026-02-01T14:10:00Z" w16du:dateUtc="2026-02-01T08:25:00Z">
            <w:r w:rsidRPr="007C2706" w:rsidDel="007C2706">
              <w:rPr>
                <w:rPrChange w:id="441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2.7.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442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ALUMNI-BLOCK</w:delText>
            </w:r>
            <w:r w:rsidDel="007C2706">
              <w:rPr>
                <w:noProof/>
                <w:webHidden/>
              </w:rPr>
              <w:tab/>
              <w:delText>16</w:delText>
            </w:r>
          </w:del>
        </w:p>
        <w:p w14:paraId="59046D92" w14:textId="25D23D63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443" w:author="Subash Subedi" w:date="2026-02-01T14:10:00Z" w16du:dateUtc="2026-02-01T08:25:00Z"/>
              <w:noProof/>
            </w:rPr>
          </w:pPr>
          <w:del w:id="444" w:author="Subash Subedi" w:date="2026-02-01T14:10:00Z" w16du:dateUtc="2026-02-01T08:25:00Z">
            <w:r w:rsidRPr="007C2706" w:rsidDel="007C2706">
              <w:rPr>
                <w:rPrChange w:id="445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2.8.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446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KUMARI-BLOCK</w:delText>
            </w:r>
            <w:r w:rsidDel="007C2706">
              <w:rPr>
                <w:noProof/>
                <w:webHidden/>
              </w:rPr>
              <w:tab/>
              <w:delText>18</w:delText>
            </w:r>
          </w:del>
        </w:p>
        <w:p w14:paraId="19EC68F0" w14:textId="29B7C10A" w:rsidR="006F0363" w:rsidDel="007C2706" w:rsidRDefault="006F0363">
          <w:pPr>
            <w:pStyle w:val="TOC1"/>
            <w:tabs>
              <w:tab w:val="left" w:pos="480"/>
              <w:tab w:val="right" w:leader="dot" w:pos="9350"/>
            </w:tabs>
            <w:rPr>
              <w:del w:id="447" w:author="Subash Subedi" w:date="2026-02-01T14:10:00Z" w16du:dateUtc="2026-02-01T08:25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del w:id="448" w:author="Subash Subedi" w:date="2026-02-01T14:10:00Z" w16du:dateUtc="2026-02-01T08:25:00Z">
            <w:r w:rsidRPr="007C2706" w:rsidDel="007C2706">
              <w:rPr>
                <w:rPrChange w:id="449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3.</w:delText>
            </w:r>
            <w:r w:rsidDel="007C2706"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7C2706" w:rsidDel="007C2706">
              <w:rPr>
                <w:rPrChange w:id="450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Configuration OSPF to all Core Routers</w:delText>
            </w:r>
            <w:r w:rsidDel="007C2706">
              <w:rPr>
                <w:noProof/>
                <w:webHidden/>
              </w:rPr>
              <w:tab/>
              <w:delText>20</w:delText>
            </w:r>
          </w:del>
        </w:p>
        <w:p w14:paraId="1D826C12" w14:textId="684A3ED0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451" w:author="Subash Subedi" w:date="2026-02-01T14:10:00Z" w16du:dateUtc="2026-02-01T08:25:00Z"/>
              <w:noProof/>
            </w:rPr>
          </w:pPr>
          <w:del w:id="452" w:author="Subash Subedi" w:date="2026-02-01T14:10:00Z" w16du:dateUtc="2026-02-01T08:25:00Z">
            <w:r w:rsidRPr="007C2706" w:rsidDel="007C2706">
              <w:rPr>
                <w:rPrChange w:id="453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3.1.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454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LONDON-BLOCK</w:delText>
            </w:r>
            <w:r w:rsidDel="007C2706">
              <w:rPr>
                <w:noProof/>
                <w:webHidden/>
              </w:rPr>
              <w:tab/>
              <w:delText>20</w:delText>
            </w:r>
          </w:del>
        </w:p>
        <w:p w14:paraId="2F78C0D0" w14:textId="1FF80A2D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455" w:author="Subash Subedi" w:date="2026-02-01T14:10:00Z" w16du:dateUtc="2026-02-01T08:25:00Z"/>
              <w:noProof/>
            </w:rPr>
          </w:pPr>
          <w:del w:id="456" w:author="Subash Subedi" w:date="2026-02-01T14:10:00Z" w16du:dateUtc="2026-02-01T08:25:00Z">
            <w:r w:rsidRPr="007C2706" w:rsidDel="007C2706">
              <w:rPr>
                <w:rPrChange w:id="457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3.2.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458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UK-BLOCK</w:delText>
            </w:r>
            <w:r w:rsidDel="007C2706">
              <w:rPr>
                <w:noProof/>
                <w:webHidden/>
              </w:rPr>
              <w:tab/>
              <w:delText>20</w:delText>
            </w:r>
          </w:del>
        </w:p>
        <w:p w14:paraId="4689AFF9" w14:textId="495D1D50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459" w:author="Subash Subedi" w:date="2026-02-01T14:10:00Z" w16du:dateUtc="2026-02-01T08:25:00Z"/>
              <w:noProof/>
            </w:rPr>
          </w:pPr>
          <w:del w:id="460" w:author="Subash Subedi" w:date="2026-02-01T14:10:00Z" w16du:dateUtc="2026-02-01T08:25:00Z">
            <w:r w:rsidRPr="007C2706" w:rsidDel="007C2706">
              <w:rPr>
                <w:rPrChange w:id="461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3.3.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462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NEPAL-BLOCK</w:delText>
            </w:r>
            <w:r w:rsidDel="007C2706">
              <w:rPr>
                <w:noProof/>
                <w:webHidden/>
              </w:rPr>
              <w:tab/>
              <w:delText>20</w:delText>
            </w:r>
          </w:del>
        </w:p>
        <w:p w14:paraId="2B30B714" w14:textId="74059FE1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463" w:author="Subash Subedi" w:date="2026-02-01T14:10:00Z" w16du:dateUtc="2026-02-01T08:25:00Z"/>
              <w:noProof/>
            </w:rPr>
          </w:pPr>
          <w:del w:id="464" w:author="Subash Subedi" w:date="2026-02-01T14:10:00Z" w16du:dateUtc="2026-02-01T08:25:00Z">
            <w:r w:rsidRPr="007C2706" w:rsidDel="007C2706">
              <w:rPr>
                <w:rPrChange w:id="465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3.4.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466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HIMAL-BLOCK</w:delText>
            </w:r>
            <w:r w:rsidDel="007C2706">
              <w:rPr>
                <w:noProof/>
                <w:webHidden/>
              </w:rPr>
              <w:tab/>
              <w:delText>20</w:delText>
            </w:r>
          </w:del>
        </w:p>
        <w:p w14:paraId="06EC4905" w14:textId="6C18BDB8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467" w:author="Subash Subedi" w:date="2026-02-01T14:10:00Z" w16du:dateUtc="2026-02-01T08:25:00Z"/>
              <w:noProof/>
            </w:rPr>
          </w:pPr>
          <w:del w:id="468" w:author="Subash Subedi" w:date="2026-02-01T14:10:00Z" w16du:dateUtc="2026-02-01T08:25:00Z">
            <w:r w:rsidRPr="007C2706" w:rsidDel="007C2706">
              <w:rPr>
                <w:rPrChange w:id="469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3.5.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470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BRIT-BLOCK</w:delText>
            </w:r>
            <w:r w:rsidDel="007C2706">
              <w:rPr>
                <w:noProof/>
                <w:webHidden/>
              </w:rPr>
              <w:tab/>
              <w:delText>20</w:delText>
            </w:r>
          </w:del>
        </w:p>
        <w:p w14:paraId="31B9F49F" w14:textId="177D4708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471" w:author="Subash Subedi" w:date="2026-02-01T14:10:00Z" w16du:dateUtc="2026-02-01T08:25:00Z"/>
              <w:noProof/>
            </w:rPr>
          </w:pPr>
          <w:del w:id="472" w:author="Subash Subedi" w:date="2026-02-01T14:10:00Z" w16du:dateUtc="2026-02-01T08:25:00Z">
            <w:r w:rsidRPr="007C2706" w:rsidDel="007C2706">
              <w:rPr>
                <w:rPrChange w:id="473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3.6.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474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SKILL-BLOCK</w:delText>
            </w:r>
            <w:r w:rsidDel="007C2706">
              <w:rPr>
                <w:noProof/>
                <w:webHidden/>
              </w:rPr>
              <w:tab/>
              <w:delText>20</w:delText>
            </w:r>
          </w:del>
        </w:p>
        <w:p w14:paraId="45EA4D41" w14:textId="2DD7B338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475" w:author="Subash Subedi" w:date="2026-02-01T14:10:00Z" w16du:dateUtc="2026-02-01T08:25:00Z"/>
              <w:noProof/>
            </w:rPr>
          </w:pPr>
          <w:del w:id="476" w:author="Subash Subedi" w:date="2026-02-01T14:10:00Z" w16du:dateUtc="2026-02-01T08:25:00Z">
            <w:r w:rsidRPr="007C2706" w:rsidDel="007C2706">
              <w:rPr>
                <w:rPrChange w:id="477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3.7.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478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ALUMNI-BLOCK</w:delText>
            </w:r>
            <w:r w:rsidDel="007C2706">
              <w:rPr>
                <w:noProof/>
                <w:webHidden/>
              </w:rPr>
              <w:tab/>
              <w:delText>20</w:delText>
            </w:r>
          </w:del>
        </w:p>
        <w:p w14:paraId="48A29A1E" w14:textId="1BED42C2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479" w:author="Subash Subedi" w:date="2026-02-01T14:10:00Z" w16du:dateUtc="2026-02-01T08:25:00Z"/>
              <w:noProof/>
            </w:rPr>
          </w:pPr>
          <w:del w:id="480" w:author="Subash Subedi" w:date="2026-02-01T14:10:00Z" w16du:dateUtc="2026-02-01T08:25:00Z">
            <w:r w:rsidRPr="007C2706" w:rsidDel="007C2706">
              <w:rPr>
                <w:rPrChange w:id="481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3.8.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482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KUMARI-BLOCK</w:delText>
            </w:r>
            <w:r w:rsidDel="007C2706">
              <w:rPr>
                <w:noProof/>
                <w:webHidden/>
              </w:rPr>
              <w:tab/>
              <w:delText>20</w:delText>
            </w:r>
          </w:del>
        </w:p>
        <w:p w14:paraId="20FF5322" w14:textId="56BAA44F" w:rsidR="006F0363" w:rsidDel="007C2706" w:rsidRDefault="006F0363">
          <w:pPr>
            <w:pStyle w:val="TOC1"/>
            <w:tabs>
              <w:tab w:val="left" w:pos="480"/>
              <w:tab w:val="right" w:leader="dot" w:pos="9350"/>
            </w:tabs>
            <w:rPr>
              <w:del w:id="483" w:author="Subash Subedi" w:date="2026-02-01T14:10:00Z" w16du:dateUtc="2026-02-01T08:25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del w:id="484" w:author="Subash Subedi" w:date="2026-02-01T14:10:00Z" w16du:dateUtc="2026-02-01T08:25:00Z">
            <w:r w:rsidRPr="007C2706" w:rsidDel="007C2706">
              <w:rPr>
                <w:rPrChange w:id="485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4.</w:delText>
            </w:r>
            <w:r w:rsidDel="007C2706"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7C2706" w:rsidDel="007C2706">
              <w:rPr>
                <w:rPrChange w:id="486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Configuration MPLS to all Core Routers</w:delText>
            </w:r>
            <w:r w:rsidDel="007C2706">
              <w:rPr>
                <w:noProof/>
                <w:webHidden/>
              </w:rPr>
              <w:tab/>
              <w:delText>22</w:delText>
            </w:r>
          </w:del>
        </w:p>
        <w:p w14:paraId="7E24F7D8" w14:textId="792D8D29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487" w:author="Subash Subedi" w:date="2026-02-01T14:10:00Z" w16du:dateUtc="2026-02-01T08:25:00Z"/>
              <w:noProof/>
            </w:rPr>
          </w:pPr>
          <w:del w:id="488" w:author="Subash Subedi" w:date="2026-02-01T14:10:00Z" w16du:dateUtc="2026-02-01T08:25:00Z">
            <w:r w:rsidRPr="007C2706" w:rsidDel="007C2706">
              <w:rPr>
                <w:rPrChange w:id="489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4.1.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490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LONDON-BLOCK</w:delText>
            </w:r>
            <w:r w:rsidDel="007C2706">
              <w:rPr>
                <w:noProof/>
                <w:webHidden/>
              </w:rPr>
              <w:tab/>
              <w:delText>22</w:delText>
            </w:r>
          </w:del>
        </w:p>
        <w:p w14:paraId="6B451805" w14:textId="13352AE6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491" w:author="Subash Subedi" w:date="2026-02-01T14:10:00Z" w16du:dateUtc="2026-02-01T08:25:00Z"/>
              <w:noProof/>
            </w:rPr>
          </w:pPr>
          <w:del w:id="492" w:author="Subash Subedi" w:date="2026-02-01T14:10:00Z" w16du:dateUtc="2026-02-01T08:25:00Z">
            <w:r w:rsidRPr="007C2706" w:rsidDel="007C2706">
              <w:rPr>
                <w:rPrChange w:id="493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4.2.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494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UK-BLOCK</w:delText>
            </w:r>
            <w:r w:rsidDel="007C2706">
              <w:rPr>
                <w:noProof/>
                <w:webHidden/>
              </w:rPr>
              <w:tab/>
              <w:delText>22</w:delText>
            </w:r>
          </w:del>
        </w:p>
        <w:p w14:paraId="54B77013" w14:textId="0AA33878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495" w:author="Subash Subedi" w:date="2026-02-01T14:10:00Z" w16du:dateUtc="2026-02-01T08:25:00Z"/>
              <w:noProof/>
            </w:rPr>
          </w:pPr>
          <w:del w:id="496" w:author="Subash Subedi" w:date="2026-02-01T14:10:00Z" w16du:dateUtc="2026-02-01T08:25:00Z">
            <w:r w:rsidRPr="007C2706" w:rsidDel="007C2706">
              <w:rPr>
                <w:rPrChange w:id="497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4.3.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498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NEPAL-BLOCK</w:delText>
            </w:r>
            <w:r w:rsidDel="007C2706">
              <w:rPr>
                <w:noProof/>
                <w:webHidden/>
              </w:rPr>
              <w:tab/>
              <w:delText>22</w:delText>
            </w:r>
          </w:del>
        </w:p>
        <w:p w14:paraId="1C537746" w14:textId="28CDC6B8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499" w:author="Subash Subedi" w:date="2026-02-01T14:10:00Z" w16du:dateUtc="2026-02-01T08:25:00Z"/>
              <w:noProof/>
            </w:rPr>
          </w:pPr>
          <w:del w:id="500" w:author="Subash Subedi" w:date="2026-02-01T14:10:00Z" w16du:dateUtc="2026-02-01T08:25:00Z">
            <w:r w:rsidRPr="007C2706" w:rsidDel="007C2706">
              <w:rPr>
                <w:rPrChange w:id="501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4.4.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502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HIMAL-BLOCK</w:delText>
            </w:r>
            <w:r w:rsidDel="007C2706">
              <w:rPr>
                <w:noProof/>
                <w:webHidden/>
              </w:rPr>
              <w:tab/>
              <w:delText>22</w:delText>
            </w:r>
          </w:del>
        </w:p>
        <w:p w14:paraId="49138142" w14:textId="0F7D3A74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503" w:author="Subash Subedi" w:date="2026-02-01T14:10:00Z" w16du:dateUtc="2026-02-01T08:25:00Z"/>
              <w:noProof/>
            </w:rPr>
          </w:pPr>
          <w:del w:id="504" w:author="Subash Subedi" w:date="2026-02-01T14:10:00Z" w16du:dateUtc="2026-02-01T08:25:00Z">
            <w:r w:rsidRPr="007C2706" w:rsidDel="007C2706">
              <w:rPr>
                <w:rPrChange w:id="505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4.5.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506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BRIT-BLOCK</w:delText>
            </w:r>
            <w:r w:rsidDel="007C2706">
              <w:rPr>
                <w:noProof/>
                <w:webHidden/>
              </w:rPr>
              <w:tab/>
              <w:delText>22</w:delText>
            </w:r>
          </w:del>
        </w:p>
        <w:p w14:paraId="0C52B019" w14:textId="4AEAF43A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507" w:author="Subash Subedi" w:date="2026-02-01T14:10:00Z" w16du:dateUtc="2026-02-01T08:25:00Z"/>
              <w:noProof/>
            </w:rPr>
          </w:pPr>
          <w:del w:id="508" w:author="Subash Subedi" w:date="2026-02-01T14:10:00Z" w16du:dateUtc="2026-02-01T08:25:00Z">
            <w:r w:rsidRPr="007C2706" w:rsidDel="007C2706">
              <w:rPr>
                <w:rPrChange w:id="509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4.6.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510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SKILL-BLOCK</w:delText>
            </w:r>
            <w:r w:rsidDel="007C2706">
              <w:rPr>
                <w:noProof/>
                <w:webHidden/>
              </w:rPr>
              <w:tab/>
              <w:delText>22</w:delText>
            </w:r>
          </w:del>
        </w:p>
        <w:p w14:paraId="5B3A70DE" w14:textId="241E792A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511" w:author="Subash Subedi" w:date="2026-02-01T14:10:00Z" w16du:dateUtc="2026-02-01T08:25:00Z"/>
              <w:noProof/>
            </w:rPr>
          </w:pPr>
          <w:del w:id="512" w:author="Subash Subedi" w:date="2026-02-01T14:10:00Z" w16du:dateUtc="2026-02-01T08:25:00Z">
            <w:r w:rsidRPr="007C2706" w:rsidDel="007C2706">
              <w:rPr>
                <w:rPrChange w:id="513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4.7.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514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ALUMNI-BLOCK</w:delText>
            </w:r>
            <w:r w:rsidDel="007C2706">
              <w:rPr>
                <w:noProof/>
                <w:webHidden/>
              </w:rPr>
              <w:tab/>
              <w:delText>22</w:delText>
            </w:r>
          </w:del>
        </w:p>
        <w:p w14:paraId="6C08E0EB" w14:textId="488FE5A1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515" w:author="Subash Subedi" w:date="2026-02-01T14:10:00Z" w16du:dateUtc="2026-02-01T08:25:00Z"/>
              <w:noProof/>
            </w:rPr>
          </w:pPr>
          <w:del w:id="516" w:author="Subash Subedi" w:date="2026-02-01T14:10:00Z" w16du:dateUtc="2026-02-01T08:25:00Z">
            <w:r w:rsidRPr="007C2706" w:rsidDel="007C2706">
              <w:rPr>
                <w:rPrChange w:id="517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4.8.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518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KUMARI-BLOCK</w:delText>
            </w:r>
            <w:r w:rsidDel="007C2706">
              <w:rPr>
                <w:noProof/>
                <w:webHidden/>
              </w:rPr>
              <w:tab/>
              <w:delText>22</w:delText>
            </w:r>
          </w:del>
        </w:p>
        <w:p w14:paraId="2BA98345" w14:textId="003CDBB9" w:rsidR="006F0363" w:rsidDel="007C2706" w:rsidRDefault="006F0363">
          <w:pPr>
            <w:pStyle w:val="TOC1"/>
            <w:tabs>
              <w:tab w:val="left" w:pos="480"/>
              <w:tab w:val="right" w:leader="dot" w:pos="9350"/>
            </w:tabs>
            <w:rPr>
              <w:del w:id="519" w:author="Subash Subedi" w:date="2026-02-01T14:10:00Z" w16du:dateUtc="2026-02-01T08:25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del w:id="520" w:author="Subash Subedi" w:date="2026-02-01T14:10:00Z" w16du:dateUtc="2026-02-01T08:25:00Z">
            <w:r w:rsidRPr="007C2706" w:rsidDel="007C2706">
              <w:rPr>
                <w:rPrChange w:id="521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5.</w:delText>
            </w:r>
            <w:r w:rsidDel="007C2706"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7C2706" w:rsidDel="007C2706">
              <w:rPr>
                <w:rPrChange w:id="522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Configuration LDP on Interfaces of Core Routers</w:delText>
            </w:r>
            <w:r w:rsidDel="007C2706">
              <w:rPr>
                <w:noProof/>
                <w:webHidden/>
              </w:rPr>
              <w:tab/>
              <w:delText>23</w:delText>
            </w:r>
          </w:del>
        </w:p>
        <w:p w14:paraId="211DB720" w14:textId="66BF430E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523" w:author="Subash Subedi" w:date="2026-02-01T14:10:00Z" w16du:dateUtc="2026-02-01T08:25:00Z"/>
              <w:noProof/>
            </w:rPr>
          </w:pPr>
          <w:del w:id="524" w:author="Subash Subedi" w:date="2026-02-01T14:10:00Z" w16du:dateUtc="2026-02-01T08:25:00Z">
            <w:r w:rsidRPr="007C2706" w:rsidDel="007C2706">
              <w:rPr>
                <w:rPrChange w:id="525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5.1.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526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LONDON-BLOCK</w:delText>
            </w:r>
            <w:r w:rsidDel="007C2706">
              <w:rPr>
                <w:noProof/>
                <w:webHidden/>
              </w:rPr>
              <w:tab/>
              <w:delText>23</w:delText>
            </w:r>
          </w:del>
        </w:p>
        <w:p w14:paraId="0C06FDED" w14:textId="731E05BC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527" w:author="Subash Subedi" w:date="2026-02-01T14:10:00Z" w16du:dateUtc="2026-02-01T08:25:00Z"/>
              <w:noProof/>
            </w:rPr>
          </w:pPr>
          <w:del w:id="528" w:author="Subash Subedi" w:date="2026-02-01T14:10:00Z" w16du:dateUtc="2026-02-01T08:25:00Z">
            <w:r w:rsidRPr="007C2706" w:rsidDel="007C2706">
              <w:rPr>
                <w:rPrChange w:id="529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5.2.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530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UK-BLOCK</w:delText>
            </w:r>
            <w:r w:rsidDel="007C2706">
              <w:rPr>
                <w:noProof/>
                <w:webHidden/>
              </w:rPr>
              <w:tab/>
              <w:delText>23</w:delText>
            </w:r>
          </w:del>
        </w:p>
        <w:p w14:paraId="03482287" w14:textId="05FB2C93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531" w:author="Subash Subedi" w:date="2026-02-01T14:10:00Z" w16du:dateUtc="2026-02-01T08:25:00Z"/>
              <w:noProof/>
            </w:rPr>
          </w:pPr>
          <w:del w:id="532" w:author="Subash Subedi" w:date="2026-02-01T14:10:00Z" w16du:dateUtc="2026-02-01T08:25:00Z">
            <w:r w:rsidRPr="007C2706" w:rsidDel="007C2706">
              <w:rPr>
                <w:rPrChange w:id="533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5.3.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534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NEPAL-BLOCK</w:delText>
            </w:r>
            <w:r w:rsidDel="007C2706">
              <w:rPr>
                <w:noProof/>
                <w:webHidden/>
              </w:rPr>
              <w:tab/>
              <w:delText>23</w:delText>
            </w:r>
          </w:del>
        </w:p>
        <w:p w14:paraId="016135B7" w14:textId="43262EC7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535" w:author="Subash Subedi" w:date="2026-02-01T14:10:00Z" w16du:dateUtc="2026-02-01T08:25:00Z"/>
              <w:noProof/>
            </w:rPr>
          </w:pPr>
          <w:del w:id="536" w:author="Subash Subedi" w:date="2026-02-01T14:10:00Z" w16du:dateUtc="2026-02-01T08:25:00Z">
            <w:r w:rsidRPr="007C2706" w:rsidDel="007C2706">
              <w:rPr>
                <w:rPrChange w:id="537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5.4.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538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HIMAL-BLOCK</w:delText>
            </w:r>
            <w:r w:rsidDel="007C2706">
              <w:rPr>
                <w:noProof/>
                <w:webHidden/>
              </w:rPr>
              <w:tab/>
              <w:delText>23</w:delText>
            </w:r>
          </w:del>
        </w:p>
        <w:p w14:paraId="09566874" w14:textId="4E63A11B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539" w:author="Subash Subedi" w:date="2026-02-01T14:10:00Z" w16du:dateUtc="2026-02-01T08:25:00Z"/>
              <w:noProof/>
            </w:rPr>
          </w:pPr>
          <w:del w:id="540" w:author="Subash Subedi" w:date="2026-02-01T14:10:00Z" w16du:dateUtc="2026-02-01T08:25:00Z">
            <w:r w:rsidRPr="007C2706" w:rsidDel="007C2706">
              <w:rPr>
                <w:rPrChange w:id="541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5.5.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542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BRIT-BLOCK</w:delText>
            </w:r>
            <w:r w:rsidDel="007C2706">
              <w:rPr>
                <w:noProof/>
                <w:webHidden/>
              </w:rPr>
              <w:tab/>
              <w:delText>23</w:delText>
            </w:r>
          </w:del>
        </w:p>
        <w:p w14:paraId="52F1F2BD" w14:textId="2F9E19ED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543" w:author="Subash Subedi" w:date="2026-02-01T14:10:00Z" w16du:dateUtc="2026-02-01T08:25:00Z"/>
              <w:noProof/>
            </w:rPr>
          </w:pPr>
          <w:del w:id="544" w:author="Subash Subedi" w:date="2026-02-01T14:10:00Z" w16du:dateUtc="2026-02-01T08:25:00Z">
            <w:r w:rsidRPr="007C2706" w:rsidDel="007C2706">
              <w:rPr>
                <w:rPrChange w:id="545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5.6.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546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SKILL-BLOCK</w:delText>
            </w:r>
            <w:r w:rsidDel="007C2706">
              <w:rPr>
                <w:noProof/>
                <w:webHidden/>
              </w:rPr>
              <w:tab/>
              <w:delText>23</w:delText>
            </w:r>
          </w:del>
        </w:p>
        <w:p w14:paraId="26FA2A1D" w14:textId="456A1F38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547" w:author="Subash Subedi" w:date="2026-02-01T14:10:00Z" w16du:dateUtc="2026-02-01T08:25:00Z"/>
              <w:noProof/>
            </w:rPr>
          </w:pPr>
          <w:del w:id="548" w:author="Subash Subedi" w:date="2026-02-01T14:10:00Z" w16du:dateUtc="2026-02-01T08:25:00Z">
            <w:r w:rsidRPr="007C2706" w:rsidDel="007C2706">
              <w:rPr>
                <w:rPrChange w:id="549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5.7.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550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ALUMNI-BLOCK</w:delText>
            </w:r>
            <w:r w:rsidDel="007C2706">
              <w:rPr>
                <w:noProof/>
                <w:webHidden/>
              </w:rPr>
              <w:tab/>
              <w:delText>23</w:delText>
            </w:r>
          </w:del>
        </w:p>
        <w:p w14:paraId="662E6456" w14:textId="3894B49C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551" w:author="Subash Subedi" w:date="2026-02-01T14:10:00Z" w16du:dateUtc="2026-02-01T08:25:00Z"/>
              <w:noProof/>
            </w:rPr>
          </w:pPr>
          <w:del w:id="552" w:author="Subash Subedi" w:date="2026-02-01T14:10:00Z" w16du:dateUtc="2026-02-01T08:25:00Z">
            <w:r w:rsidRPr="007C2706" w:rsidDel="007C2706">
              <w:rPr>
                <w:rPrChange w:id="553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5.8.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554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KUMARI-BLOCK</w:delText>
            </w:r>
            <w:r w:rsidDel="007C2706">
              <w:rPr>
                <w:noProof/>
                <w:webHidden/>
              </w:rPr>
              <w:tab/>
              <w:delText>23</w:delText>
            </w:r>
          </w:del>
        </w:p>
        <w:p w14:paraId="1CCC343A" w14:textId="5F5A8957" w:rsidR="006F0363" w:rsidDel="007C2706" w:rsidRDefault="006F0363">
          <w:pPr>
            <w:pStyle w:val="TOC1"/>
            <w:tabs>
              <w:tab w:val="left" w:pos="480"/>
              <w:tab w:val="right" w:leader="dot" w:pos="9350"/>
            </w:tabs>
            <w:rPr>
              <w:del w:id="555" w:author="Subash Subedi" w:date="2026-02-01T14:10:00Z" w16du:dateUtc="2026-02-01T08:25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del w:id="556" w:author="Subash Subedi" w:date="2026-02-01T14:10:00Z" w16du:dateUtc="2026-02-01T08:25:00Z">
            <w:r w:rsidRPr="007C2706" w:rsidDel="007C2706">
              <w:rPr>
                <w:rPrChange w:id="557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6.</w:delText>
            </w:r>
            <w:r w:rsidDel="007C2706"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7C2706" w:rsidDel="007C2706">
              <w:rPr>
                <w:rPrChange w:id="558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Set MPLS MTU (Crucial for VPLS to prevent fragmentation)</w:delText>
            </w:r>
            <w:r w:rsidDel="007C2706">
              <w:rPr>
                <w:noProof/>
                <w:webHidden/>
              </w:rPr>
              <w:tab/>
              <w:delText>25</w:delText>
            </w:r>
          </w:del>
        </w:p>
        <w:p w14:paraId="60FC47A5" w14:textId="3A85C647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559" w:author="Subash Subedi" w:date="2026-02-01T14:10:00Z" w16du:dateUtc="2026-02-01T08:25:00Z"/>
              <w:noProof/>
            </w:rPr>
          </w:pPr>
          <w:del w:id="560" w:author="Subash Subedi" w:date="2026-02-01T14:10:00Z" w16du:dateUtc="2026-02-01T08:25:00Z">
            <w:r w:rsidRPr="007C2706" w:rsidDel="007C2706">
              <w:rPr>
                <w:rPrChange w:id="561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6.1.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562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LONDON-BLOCK</w:delText>
            </w:r>
            <w:r w:rsidDel="007C2706">
              <w:rPr>
                <w:noProof/>
                <w:webHidden/>
              </w:rPr>
              <w:tab/>
              <w:delText>25</w:delText>
            </w:r>
          </w:del>
        </w:p>
        <w:p w14:paraId="49557615" w14:textId="40507BE9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563" w:author="Subash Subedi" w:date="2026-02-01T14:10:00Z" w16du:dateUtc="2026-02-01T08:25:00Z"/>
              <w:noProof/>
            </w:rPr>
          </w:pPr>
          <w:del w:id="564" w:author="Subash Subedi" w:date="2026-02-01T14:10:00Z" w16du:dateUtc="2026-02-01T08:25:00Z">
            <w:r w:rsidRPr="007C2706" w:rsidDel="007C2706">
              <w:rPr>
                <w:rPrChange w:id="565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6.2.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566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UK-BLOCK</w:delText>
            </w:r>
            <w:r w:rsidDel="007C2706">
              <w:rPr>
                <w:noProof/>
                <w:webHidden/>
              </w:rPr>
              <w:tab/>
              <w:delText>25</w:delText>
            </w:r>
          </w:del>
        </w:p>
        <w:p w14:paraId="6E9FE81B" w14:textId="2089B05C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567" w:author="Subash Subedi" w:date="2026-02-01T14:10:00Z" w16du:dateUtc="2026-02-01T08:25:00Z"/>
              <w:noProof/>
            </w:rPr>
          </w:pPr>
          <w:del w:id="568" w:author="Subash Subedi" w:date="2026-02-01T14:10:00Z" w16du:dateUtc="2026-02-01T08:25:00Z">
            <w:r w:rsidRPr="007C2706" w:rsidDel="007C2706">
              <w:rPr>
                <w:rPrChange w:id="569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6.3.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570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NEPAL-BLOCK</w:delText>
            </w:r>
            <w:r w:rsidDel="007C2706">
              <w:rPr>
                <w:noProof/>
                <w:webHidden/>
              </w:rPr>
              <w:tab/>
              <w:delText>25</w:delText>
            </w:r>
          </w:del>
        </w:p>
        <w:p w14:paraId="079843E8" w14:textId="331B0D5D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571" w:author="Subash Subedi" w:date="2026-02-01T14:10:00Z" w16du:dateUtc="2026-02-01T08:25:00Z"/>
              <w:noProof/>
            </w:rPr>
          </w:pPr>
          <w:del w:id="572" w:author="Subash Subedi" w:date="2026-02-01T14:10:00Z" w16du:dateUtc="2026-02-01T08:25:00Z">
            <w:r w:rsidRPr="007C2706" w:rsidDel="007C2706">
              <w:rPr>
                <w:rPrChange w:id="573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6.4.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574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HIMAL-BLOCK</w:delText>
            </w:r>
            <w:r w:rsidDel="007C2706">
              <w:rPr>
                <w:noProof/>
                <w:webHidden/>
              </w:rPr>
              <w:tab/>
              <w:delText>25</w:delText>
            </w:r>
          </w:del>
        </w:p>
        <w:p w14:paraId="7771C490" w14:textId="5D49A0D4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575" w:author="Subash Subedi" w:date="2026-02-01T14:10:00Z" w16du:dateUtc="2026-02-01T08:25:00Z"/>
              <w:noProof/>
            </w:rPr>
          </w:pPr>
          <w:del w:id="576" w:author="Subash Subedi" w:date="2026-02-01T14:10:00Z" w16du:dateUtc="2026-02-01T08:25:00Z">
            <w:r w:rsidRPr="007C2706" w:rsidDel="007C2706">
              <w:rPr>
                <w:rPrChange w:id="577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6.5.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578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BRIT-BLOCK</w:delText>
            </w:r>
            <w:r w:rsidDel="007C2706">
              <w:rPr>
                <w:noProof/>
                <w:webHidden/>
              </w:rPr>
              <w:tab/>
              <w:delText>25</w:delText>
            </w:r>
          </w:del>
        </w:p>
        <w:p w14:paraId="628ECBBC" w14:textId="4EBD5EAE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579" w:author="Subash Subedi" w:date="2026-02-01T14:10:00Z" w16du:dateUtc="2026-02-01T08:25:00Z"/>
              <w:noProof/>
            </w:rPr>
          </w:pPr>
          <w:del w:id="580" w:author="Subash Subedi" w:date="2026-02-01T14:10:00Z" w16du:dateUtc="2026-02-01T08:25:00Z">
            <w:r w:rsidRPr="007C2706" w:rsidDel="007C2706">
              <w:rPr>
                <w:rPrChange w:id="581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6.6.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582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SKILL-BLOCK</w:delText>
            </w:r>
            <w:r w:rsidDel="007C2706">
              <w:rPr>
                <w:noProof/>
                <w:webHidden/>
              </w:rPr>
              <w:tab/>
              <w:delText>25</w:delText>
            </w:r>
          </w:del>
        </w:p>
        <w:p w14:paraId="1B2ADC37" w14:textId="5E908ED4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583" w:author="Subash Subedi" w:date="2026-02-01T14:10:00Z" w16du:dateUtc="2026-02-01T08:25:00Z"/>
              <w:noProof/>
            </w:rPr>
          </w:pPr>
          <w:del w:id="584" w:author="Subash Subedi" w:date="2026-02-01T14:10:00Z" w16du:dateUtc="2026-02-01T08:25:00Z">
            <w:r w:rsidRPr="007C2706" w:rsidDel="007C2706">
              <w:rPr>
                <w:rPrChange w:id="585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6.7.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586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ALUMNI-BLOCK</w:delText>
            </w:r>
            <w:r w:rsidDel="007C2706">
              <w:rPr>
                <w:noProof/>
                <w:webHidden/>
              </w:rPr>
              <w:tab/>
              <w:delText>25</w:delText>
            </w:r>
          </w:del>
        </w:p>
        <w:p w14:paraId="564EF98E" w14:textId="7A389F93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587" w:author="Subash Subedi" w:date="2026-02-01T14:10:00Z" w16du:dateUtc="2026-02-01T08:25:00Z"/>
              <w:noProof/>
            </w:rPr>
          </w:pPr>
          <w:del w:id="588" w:author="Subash Subedi" w:date="2026-02-01T14:10:00Z" w16du:dateUtc="2026-02-01T08:25:00Z">
            <w:r w:rsidRPr="007C2706" w:rsidDel="007C2706">
              <w:rPr>
                <w:rPrChange w:id="589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6.8.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590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KUMARI-BLOCK</w:delText>
            </w:r>
            <w:r w:rsidDel="007C2706">
              <w:rPr>
                <w:noProof/>
                <w:webHidden/>
              </w:rPr>
              <w:tab/>
              <w:delText>25</w:delText>
            </w:r>
          </w:del>
        </w:p>
        <w:p w14:paraId="2EC892AE" w14:textId="0CAA1CC1" w:rsidR="006F0363" w:rsidDel="007C2706" w:rsidRDefault="006F0363">
          <w:pPr>
            <w:pStyle w:val="TOC1"/>
            <w:tabs>
              <w:tab w:val="left" w:pos="480"/>
              <w:tab w:val="right" w:leader="dot" w:pos="9350"/>
            </w:tabs>
            <w:rPr>
              <w:del w:id="591" w:author="Subash Subedi" w:date="2026-02-01T14:10:00Z" w16du:dateUtc="2026-02-01T08:25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del w:id="592" w:author="Subash Subedi" w:date="2026-02-01T14:10:00Z" w16du:dateUtc="2026-02-01T08:25:00Z">
            <w:r w:rsidRPr="007C2706" w:rsidDel="007C2706">
              <w:rPr>
                <w:rPrChange w:id="593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7.</w:delText>
            </w:r>
            <w:r w:rsidDel="007C2706"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7C2706" w:rsidDel="007C2706">
              <w:rPr>
                <w:rPrChange w:id="594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VPLS Setup (Points to Points) Routers</w:delText>
            </w:r>
            <w:r w:rsidDel="007C2706">
              <w:rPr>
                <w:noProof/>
                <w:webHidden/>
              </w:rPr>
              <w:tab/>
              <w:delText>27</w:delText>
            </w:r>
          </w:del>
        </w:p>
        <w:p w14:paraId="5FAFEBBC" w14:textId="007878D1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595" w:author="Subash Subedi" w:date="2026-02-01T14:10:00Z" w16du:dateUtc="2026-02-01T08:25:00Z"/>
              <w:noProof/>
            </w:rPr>
          </w:pPr>
          <w:del w:id="596" w:author="Subash Subedi" w:date="2026-02-01T14:10:00Z" w16du:dateUtc="2026-02-01T08:25:00Z">
            <w:r w:rsidRPr="007C2706" w:rsidDel="007C2706">
              <w:rPr>
                <w:rPrChange w:id="597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7.1.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598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LONDON-BLOCK</w:delText>
            </w:r>
            <w:r w:rsidDel="007C2706">
              <w:rPr>
                <w:noProof/>
                <w:webHidden/>
              </w:rPr>
              <w:tab/>
              <w:delText>27</w:delText>
            </w:r>
          </w:del>
        </w:p>
        <w:p w14:paraId="7AF372EB" w14:textId="1CB4C3B0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599" w:author="Subash Subedi" w:date="2026-02-01T14:10:00Z" w16du:dateUtc="2026-02-01T08:25:00Z"/>
              <w:noProof/>
            </w:rPr>
          </w:pPr>
          <w:del w:id="600" w:author="Subash Subedi" w:date="2026-02-01T14:10:00Z" w16du:dateUtc="2026-02-01T08:25:00Z">
            <w:r w:rsidRPr="007C2706" w:rsidDel="007C2706">
              <w:rPr>
                <w:rPrChange w:id="601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7.2.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02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UK-BLOCK</w:delText>
            </w:r>
            <w:r w:rsidDel="007C2706">
              <w:rPr>
                <w:noProof/>
                <w:webHidden/>
              </w:rPr>
              <w:tab/>
              <w:delText>27</w:delText>
            </w:r>
          </w:del>
        </w:p>
        <w:p w14:paraId="688CA997" w14:textId="258AA0BC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603" w:author="Subash Subedi" w:date="2026-02-01T14:10:00Z" w16du:dateUtc="2026-02-01T08:25:00Z"/>
              <w:noProof/>
            </w:rPr>
          </w:pPr>
          <w:del w:id="604" w:author="Subash Subedi" w:date="2026-02-01T14:10:00Z" w16du:dateUtc="2026-02-01T08:25:00Z">
            <w:r w:rsidRPr="007C2706" w:rsidDel="007C2706">
              <w:rPr>
                <w:rPrChange w:id="605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7.3.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06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NEPAL-BLOCK</w:delText>
            </w:r>
            <w:r w:rsidDel="007C2706">
              <w:rPr>
                <w:noProof/>
                <w:webHidden/>
              </w:rPr>
              <w:tab/>
              <w:delText>27</w:delText>
            </w:r>
          </w:del>
        </w:p>
        <w:p w14:paraId="7752E862" w14:textId="3A2DC4D3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607" w:author="Subash Subedi" w:date="2026-02-01T14:10:00Z" w16du:dateUtc="2026-02-01T08:25:00Z"/>
              <w:noProof/>
            </w:rPr>
          </w:pPr>
          <w:del w:id="608" w:author="Subash Subedi" w:date="2026-02-01T14:10:00Z" w16du:dateUtc="2026-02-01T08:25:00Z">
            <w:r w:rsidRPr="007C2706" w:rsidDel="007C2706">
              <w:rPr>
                <w:rPrChange w:id="609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7.4.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10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HIMAL-BLOCK</w:delText>
            </w:r>
            <w:r w:rsidDel="007C2706">
              <w:rPr>
                <w:noProof/>
                <w:webHidden/>
              </w:rPr>
              <w:tab/>
              <w:delText>27</w:delText>
            </w:r>
          </w:del>
        </w:p>
        <w:p w14:paraId="42A9F256" w14:textId="7A51BF23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611" w:author="Subash Subedi" w:date="2026-02-01T14:10:00Z" w16du:dateUtc="2026-02-01T08:25:00Z"/>
              <w:noProof/>
            </w:rPr>
          </w:pPr>
          <w:del w:id="612" w:author="Subash Subedi" w:date="2026-02-01T14:10:00Z" w16du:dateUtc="2026-02-01T08:25:00Z">
            <w:r w:rsidRPr="007C2706" w:rsidDel="007C2706">
              <w:rPr>
                <w:rPrChange w:id="613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7.5.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14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BRIT-BLOCK</w:delText>
            </w:r>
            <w:r w:rsidDel="007C2706">
              <w:rPr>
                <w:noProof/>
                <w:webHidden/>
              </w:rPr>
              <w:tab/>
              <w:delText>27</w:delText>
            </w:r>
          </w:del>
        </w:p>
        <w:p w14:paraId="0CC2951A" w14:textId="22D098FB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615" w:author="Subash Subedi" w:date="2026-02-01T14:10:00Z" w16du:dateUtc="2026-02-01T08:25:00Z"/>
              <w:noProof/>
            </w:rPr>
          </w:pPr>
          <w:del w:id="616" w:author="Subash Subedi" w:date="2026-02-01T14:10:00Z" w16du:dateUtc="2026-02-01T08:25:00Z">
            <w:r w:rsidRPr="007C2706" w:rsidDel="007C2706">
              <w:rPr>
                <w:rPrChange w:id="617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7.6.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18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SKILL-BLOCK</w:delText>
            </w:r>
            <w:r w:rsidDel="007C2706">
              <w:rPr>
                <w:noProof/>
                <w:webHidden/>
              </w:rPr>
              <w:tab/>
              <w:delText>27</w:delText>
            </w:r>
          </w:del>
        </w:p>
        <w:p w14:paraId="1FDEC157" w14:textId="41DFC841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619" w:author="Subash Subedi" w:date="2026-02-01T14:10:00Z" w16du:dateUtc="2026-02-01T08:25:00Z"/>
              <w:noProof/>
            </w:rPr>
          </w:pPr>
          <w:del w:id="620" w:author="Subash Subedi" w:date="2026-02-01T14:10:00Z" w16du:dateUtc="2026-02-01T08:25:00Z">
            <w:r w:rsidRPr="007C2706" w:rsidDel="007C2706">
              <w:rPr>
                <w:rPrChange w:id="621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7.7.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22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ALUMNI-BLOCK</w:delText>
            </w:r>
            <w:r w:rsidDel="007C2706">
              <w:rPr>
                <w:noProof/>
                <w:webHidden/>
              </w:rPr>
              <w:tab/>
              <w:delText>27</w:delText>
            </w:r>
          </w:del>
        </w:p>
        <w:p w14:paraId="3FABF79A" w14:textId="67FFEB12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623" w:author="Subash Subedi" w:date="2026-02-01T14:10:00Z" w16du:dateUtc="2026-02-01T08:25:00Z"/>
              <w:noProof/>
            </w:rPr>
          </w:pPr>
          <w:del w:id="624" w:author="Subash Subedi" w:date="2026-02-01T14:10:00Z" w16du:dateUtc="2026-02-01T08:25:00Z">
            <w:r w:rsidRPr="007C2706" w:rsidDel="007C2706">
              <w:rPr>
                <w:rPrChange w:id="625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7.8.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26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KUMARI-BLOCK</w:delText>
            </w:r>
            <w:r w:rsidDel="007C2706">
              <w:rPr>
                <w:noProof/>
                <w:webHidden/>
              </w:rPr>
              <w:tab/>
              <w:delText>27</w:delText>
            </w:r>
          </w:del>
        </w:p>
        <w:p w14:paraId="4346B659" w14:textId="05A3F54C" w:rsidR="006F0363" w:rsidDel="007C2706" w:rsidRDefault="006F0363">
          <w:pPr>
            <w:pStyle w:val="TOC1"/>
            <w:tabs>
              <w:tab w:val="left" w:pos="480"/>
              <w:tab w:val="right" w:leader="dot" w:pos="9350"/>
            </w:tabs>
            <w:rPr>
              <w:del w:id="627" w:author="Subash Subedi" w:date="2026-02-01T14:10:00Z" w16du:dateUtc="2026-02-01T08:25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del w:id="628" w:author="Subash Subedi" w:date="2026-02-01T14:10:00Z" w16du:dateUtc="2026-02-01T08:25:00Z">
            <w:r w:rsidRPr="007C2706" w:rsidDel="007C2706">
              <w:rPr>
                <w:rPrChange w:id="629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8.</w:delText>
            </w:r>
            <w:r w:rsidDel="007C2706"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7C2706" w:rsidDel="007C2706">
              <w:rPr>
                <w:rPrChange w:id="630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VPLS Configuration for VLAN Transport</w:delText>
            </w:r>
            <w:r w:rsidDel="007C2706">
              <w:rPr>
                <w:noProof/>
                <w:webHidden/>
              </w:rPr>
              <w:tab/>
              <w:delText>29</w:delText>
            </w:r>
          </w:del>
        </w:p>
        <w:p w14:paraId="0ACE4149" w14:textId="622C67FA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631" w:author="Subash Subedi" w:date="2026-02-01T14:10:00Z" w16du:dateUtc="2026-02-01T08:25:00Z"/>
              <w:noProof/>
            </w:rPr>
          </w:pPr>
          <w:del w:id="632" w:author="Subash Subedi" w:date="2026-02-01T14:10:00Z" w16du:dateUtc="2026-02-01T08:25:00Z">
            <w:r w:rsidRPr="007C2706" w:rsidDel="007C2706">
              <w:rPr>
                <w:rPrChange w:id="633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8.1.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34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LONDON-BLOCK</w:delText>
            </w:r>
            <w:r w:rsidDel="007C2706">
              <w:rPr>
                <w:noProof/>
                <w:webHidden/>
              </w:rPr>
              <w:tab/>
              <w:delText>29</w:delText>
            </w:r>
          </w:del>
        </w:p>
        <w:p w14:paraId="25AB55E7" w14:textId="22694B46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635" w:author="Subash Subedi" w:date="2026-02-01T14:10:00Z" w16du:dateUtc="2026-02-01T08:25:00Z"/>
              <w:noProof/>
            </w:rPr>
          </w:pPr>
          <w:del w:id="636" w:author="Subash Subedi" w:date="2026-02-01T14:10:00Z" w16du:dateUtc="2026-02-01T08:25:00Z">
            <w:r w:rsidRPr="007C2706" w:rsidDel="007C2706">
              <w:rPr>
                <w:rPrChange w:id="637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8.2.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38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UK-BLOCK</w:delText>
            </w:r>
            <w:r w:rsidDel="007C2706">
              <w:rPr>
                <w:noProof/>
                <w:webHidden/>
              </w:rPr>
              <w:tab/>
              <w:delText>29</w:delText>
            </w:r>
          </w:del>
        </w:p>
        <w:p w14:paraId="390B443A" w14:textId="1CC23162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639" w:author="Subash Subedi" w:date="2026-02-01T14:10:00Z" w16du:dateUtc="2026-02-01T08:25:00Z"/>
              <w:noProof/>
            </w:rPr>
          </w:pPr>
          <w:del w:id="640" w:author="Subash Subedi" w:date="2026-02-01T14:10:00Z" w16du:dateUtc="2026-02-01T08:25:00Z">
            <w:r w:rsidRPr="007C2706" w:rsidDel="007C2706">
              <w:rPr>
                <w:rPrChange w:id="641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8.3.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42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NEPAL-BLOCK</w:delText>
            </w:r>
            <w:r w:rsidDel="007C2706">
              <w:rPr>
                <w:noProof/>
                <w:webHidden/>
              </w:rPr>
              <w:tab/>
              <w:delText>29</w:delText>
            </w:r>
          </w:del>
        </w:p>
        <w:p w14:paraId="00453F97" w14:textId="0F010BC3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643" w:author="Subash Subedi" w:date="2026-02-01T14:10:00Z" w16du:dateUtc="2026-02-01T08:25:00Z"/>
              <w:noProof/>
            </w:rPr>
          </w:pPr>
          <w:del w:id="644" w:author="Subash Subedi" w:date="2026-02-01T14:10:00Z" w16du:dateUtc="2026-02-01T08:25:00Z">
            <w:r w:rsidRPr="007C2706" w:rsidDel="007C2706">
              <w:rPr>
                <w:rPrChange w:id="645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8.4.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46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HIMAL-BLOCK</w:delText>
            </w:r>
            <w:r w:rsidDel="007C2706">
              <w:rPr>
                <w:noProof/>
                <w:webHidden/>
              </w:rPr>
              <w:tab/>
              <w:delText>29</w:delText>
            </w:r>
          </w:del>
        </w:p>
        <w:p w14:paraId="7BA52126" w14:textId="60AA3954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647" w:author="Subash Subedi" w:date="2026-02-01T14:10:00Z" w16du:dateUtc="2026-02-01T08:25:00Z"/>
              <w:noProof/>
            </w:rPr>
          </w:pPr>
          <w:del w:id="648" w:author="Subash Subedi" w:date="2026-02-01T14:10:00Z" w16du:dateUtc="2026-02-01T08:25:00Z">
            <w:r w:rsidRPr="007C2706" w:rsidDel="007C2706">
              <w:rPr>
                <w:rPrChange w:id="649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8.5.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50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BRIT-BLOCK</w:delText>
            </w:r>
            <w:r w:rsidDel="007C2706">
              <w:rPr>
                <w:noProof/>
                <w:webHidden/>
              </w:rPr>
              <w:tab/>
              <w:delText>29</w:delText>
            </w:r>
          </w:del>
        </w:p>
        <w:p w14:paraId="08F5AFD6" w14:textId="220984DD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651" w:author="Subash Subedi" w:date="2026-02-01T14:10:00Z" w16du:dateUtc="2026-02-01T08:25:00Z"/>
              <w:noProof/>
            </w:rPr>
          </w:pPr>
          <w:del w:id="652" w:author="Subash Subedi" w:date="2026-02-01T14:10:00Z" w16du:dateUtc="2026-02-01T08:25:00Z">
            <w:r w:rsidRPr="007C2706" w:rsidDel="007C2706">
              <w:rPr>
                <w:rPrChange w:id="653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8.6.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54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SKILL-BLOCK</w:delText>
            </w:r>
            <w:r w:rsidDel="007C2706">
              <w:rPr>
                <w:noProof/>
                <w:webHidden/>
              </w:rPr>
              <w:tab/>
              <w:delText>29</w:delText>
            </w:r>
          </w:del>
        </w:p>
        <w:p w14:paraId="54675E5C" w14:textId="044152AA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655" w:author="Subash Subedi" w:date="2026-02-01T14:10:00Z" w16du:dateUtc="2026-02-01T08:25:00Z"/>
              <w:noProof/>
            </w:rPr>
          </w:pPr>
          <w:del w:id="656" w:author="Subash Subedi" w:date="2026-02-01T14:10:00Z" w16du:dateUtc="2026-02-01T08:25:00Z">
            <w:r w:rsidRPr="007C2706" w:rsidDel="007C2706">
              <w:rPr>
                <w:rPrChange w:id="657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8.7.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58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ALUMNI-BLOCK</w:delText>
            </w:r>
            <w:r w:rsidDel="007C2706">
              <w:rPr>
                <w:noProof/>
                <w:webHidden/>
              </w:rPr>
              <w:tab/>
              <w:delText>29</w:delText>
            </w:r>
          </w:del>
        </w:p>
        <w:p w14:paraId="1C9BE36A" w14:textId="1D92F76B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659" w:author="Subash Subedi" w:date="2026-02-01T14:10:00Z" w16du:dateUtc="2026-02-01T08:25:00Z"/>
              <w:noProof/>
            </w:rPr>
          </w:pPr>
          <w:del w:id="660" w:author="Subash Subedi" w:date="2026-02-01T14:10:00Z" w16du:dateUtc="2026-02-01T08:25:00Z">
            <w:r w:rsidRPr="007C2706" w:rsidDel="007C2706">
              <w:rPr>
                <w:rPrChange w:id="661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8.8.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62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KUMARI-BLOCK</w:delText>
            </w:r>
            <w:r w:rsidDel="007C2706">
              <w:rPr>
                <w:noProof/>
                <w:webHidden/>
              </w:rPr>
              <w:tab/>
              <w:delText>29</w:delText>
            </w:r>
          </w:del>
        </w:p>
        <w:p w14:paraId="237013E1" w14:textId="0854B66D" w:rsidR="006F0363" w:rsidDel="007C2706" w:rsidRDefault="006F0363">
          <w:pPr>
            <w:pStyle w:val="TOC1"/>
            <w:tabs>
              <w:tab w:val="left" w:pos="480"/>
              <w:tab w:val="right" w:leader="dot" w:pos="9350"/>
            </w:tabs>
            <w:rPr>
              <w:del w:id="663" w:author="Subash Subedi" w:date="2026-02-01T14:10:00Z" w16du:dateUtc="2026-02-01T08:25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del w:id="664" w:author="Subash Subedi" w:date="2026-02-01T14:10:00Z" w16du:dateUtc="2026-02-01T08:25:00Z">
            <w:r w:rsidRPr="007C2706" w:rsidDel="007C2706">
              <w:rPr>
                <w:rPrChange w:id="665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9.</w:delText>
            </w:r>
            <w:r w:rsidDel="007C2706"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7C2706" w:rsidDel="007C2706">
              <w:rPr>
                <w:rPrChange w:id="666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End-to-End Verification and Traffic Analysis</w:delText>
            </w:r>
            <w:r w:rsidDel="007C2706">
              <w:rPr>
                <w:noProof/>
                <w:webHidden/>
              </w:rPr>
              <w:tab/>
              <w:delText>30</w:delText>
            </w:r>
          </w:del>
        </w:p>
        <w:p w14:paraId="1DB76553" w14:textId="28770161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667" w:author="Subash Subedi" w:date="2026-02-01T14:10:00Z" w16du:dateUtc="2026-02-01T08:25:00Z"/>
              <w:noProof/>
            </w:rPr>
          </w:pPr>
          <w:del w:id="668" w:author="Subash Subedi" w:date="2026-02-01T14:10:00Z" w16du:dateUtc="2026-02-01T08:25:00Z">
            <w:r w:rsidRPr="007C2706" w:rsidDel="007C2706">
              <w:rPr>
                <w:rPrChange w:id="669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9.1.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70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LONDON-BLOCK</w:delText>
            </w:r>
            <w:r w:rsidDel="007C2706">
              <w:rPr>
                <w:noProof/>
                <w:webHidden/>
              </w:rPr>
              <w:tab/>
              <w:delText>30</w:delText>
            </w:r>
          </w:del>
        </w:p>
        <w:p w14:paraId="1FB6D8AD" w14:textId="23543581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671" w:author="Subash Subedi" w:date="2026-02-01T14:10:00Z" w16du:dateUtc="2026-02-01T08:25:00Z"/>
              <w:noProof/>
            </w:rPr>
          </w:pPr>
          <w:del w:id="672" w:author="Subash Subedi" w:date="2026-02-01T14:10:00Z" w16du:dateUtc="2026-02-01T08:25:00Z">
            <w:r w:rsidRPr="007C2706" w:rsidDel="007C2706">
              <w:rPr>
                <w:rPrChange w:id="673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9.2.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74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UK-BLOCK</w:delText>
            </w:r>
            <w:r w:rsidDel="007C2706">
              <w:rPr>
                <w:noProof/>
                <w:webHidden/>
              </w:rPr>
              <w:tab/>
              <w:delText>30</w:delText>
            </w:r>
          </w:del>
        </w:p>
        <w:p w14:paraId="44A32F2D" w14:textId="3EECB978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675" w:author="Subash Subedi" w:date="2026-02-01T14:10:00Z" w16du:dateUtc="2026-02-01T08:25:00Z"/>
              <w:noProof/>
            </w:rPr>
          </w:pPr>
          <w:del w:id="676" w:author="Subash Subedi" w:date="2026-02-01T14:10:00Z" w16du:dateUtc="2026-02-01T08:25:00Z">
            <w:r w:rsidRPr="007C2706" w:rsidDel="007C2706">
              <w:rPr>
                <w:rPrChange w:id="677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9.3.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78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NEPAL-BLOCK</w:delText>
            </w:r>
            <w:r w:rsidDel="007C2706">
              <w:rPr>
                <w:noProof/>
                <w:webHidden/>
              </w:rPr>
              <w:tab/>
              <w:delText>30</w:delText>
            </w:r>
          </w:del>
        </w:p>
        <w:p w14:paraId="4355B261" w14:textId="624BDF3E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679" w:author="Subash Subedi" w:date="2026-02-01T14:10:00Z" w16du:dateUtc="2026-02-01T08:25:00Z"/>
              <w:noProof/>
            </w:rPr>
          </w:pPr>
          <w:del w:id="680" w:author="Subash Subedi" w:date="2026-02-01T14:10:00Z" w16du:dateUtc="2026-02-01T08:25:00Z">
            <w:r w:rsidRPr="007C2706" w:rsidDel="007C2706">
              <w:rPr>
                <w:rPrChange w:id="681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9.4.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82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HIMAL-BLOCK</w:delText>
            </w:r>
            <w:r w:rsidDel="007C2706">
              <w:rPr>
                <w:noProof/>
                <w:webHidden/>
              </w:rPr>
              <w:tab/>
              <w:delText>30</w:delText>
            </w:r>
          </w:del>
        </w:p>
        <w:p w14:paraId="49A915B2" w14:textId="306FE6CA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683" w:author="Subash Subedi" w:date="2026-02-01T14:10:00Z" w16du:dateUtc="2026-02-01T08:25:00Z"/>
              <w:noProof/>
            </w:rPr>
          </w:pPr>
          <w:del w:id="684" w:author="Subash Subedi" w:date="2026-02-01T14:10:00Z" w16du:dateUtc="2026-02-01T08:25:00Z">
            <w:r w:rsidRPr="007C2706" w:rsidDel="007C2706">
              <w:rPr>
                <w:rPrChange w:id="685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9.5.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86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BRIT-BLOCK</w:delText>
            </w:r>
            <w:r w:rsidDel="007C2706">
              <w:rPr>
                <w:noProof/>
                <w:webHidden/>
              </w:rPr>
              <w:tab/>
              <w:delText>30</w:delText>
            </w:r>
          </w:del>
        </w:p>
        <w:p w14:paraId="76B21B10" w14:textId="0421E432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687" w:author="Subash Subedi" w:date="2026-02-01T14:10:00Z" w16du:dateUtc="2026-02-01T08:25:00Z"/>
              <w:noProof/>
            </w:rPr>
          </w:pPr>
          <w:del w:id="688" w:author="Subash Subedi" w:date="2026-02-01T14:10:00Z" w16du:dateUtc="2026-02-01T08:25:00Z">
            <w:r w:rsidRPr="007C2706" w:rsidDel="007C2706">
              <w:rPr>
                <w:rPrChange w:id="689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9.6.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90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SKILL-BLOCK</w:delText>
            </w:r>
            <w:r w:rsidDel="007C2706">
              <w:rPr>
                <w:noProof/>
                <w:webHidden/>
              </w:rPr>
              <w:tab/>
              <w:delText>30</w:delText>
            </w:r>
          </w:del>
        </w:p>
        <w:p w14:paraId="29C52701" w14:textId="2F7BA5A9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691" w:author="Subash Subedi" w:date="2026-02-01T14:10:00Z" w16du:dateUtc="2026-02-01T08:25:00Z"/>
              <w:noProof/>
            </w:rPr>
          </w:pPr>
          <w:del w:id="692" w:author="Subash Subedi" w:date="2026-02-01T14:10:00Z" w16du:dateUtc="2026-02-01T08:25:00Z">
            <w:r w:rsidRPr="007C2706" w:rsidDel="007C2706">
              <w:rPr>
                <w:rPrChange w:id="693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9.7.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94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ALUMNI-BLOCK</w:delText>
            </w:r>
            <w:r w:rsidDel="007C2706">
              <w:rPr>
                <w:noProof/>
                <w:webHidden/>
              </w:rPr>
              <w:tab/>
              <w:delText>30</w:delText>
            </w:r>
          </w:del>
        </w:p>
        <w:p w14:paraId="0B762450" w14:textId="344EB988" w:rsidR="006F0363" w:rsidDel="007C2706" w:rsidRDefault="006F0363">
          <w:pPr>
            <w:pStyle w:val="TOC2"/>
            <w:tabs>
              <w:tab w:val="left" w:pos="960"/>
              <w:tab w:val="right" w:leader="dot" w:pos="9350"/>
            </w:tabs>
            <w:rPr>
              <w:del w:id="695" w:author="Subash Subedi" w:date="2026-02-01T14:10:00Z" w16du:dateUtc="2026-02-01T08:25:00Z"/>
              <w:noProof/>
            </w:rPr>
          </w:pPr>
          <w:del w:id="696" w:author="Subash Subedi" w:date="2026-02-01T14:10:00Z" w16du:dateUtc="2026-02-01T08:25:00Z">
            <w:r w:rsidRPr="007C2706" w:rsidDel="007C2706">
              <w:rPr>
                <w:rPrChange w:id="697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9.8.</w:delText>
            </w:r>
            <w:r w:rsidDel="007C2706">
              <w:rPr>
                <w:noProof/>
              </w:rPr>
              <w:tab/>
            </w:r>
            <w:r w:rsidRPr="007C2706" w:rsidDel="007C2706">
              <w:rPr>
                <w:rPrChange w:id="698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KUMARI-BLOCK</w:delText>
            </w:r>
            <w:r w:rsidDel="007C2706">
              <w:rPr>
                <w:noProof/>
                <w:webHidden/>
              </w:rPr>
              <w:tab/>
              <w:delText>30</w:delText>
            </w:r>
          </w:del>
        </w:p>
        <w:p w14:paraId="4E5BC776" w14:textId="3CD47362" w:rsidR="006F0363" w:rsidDel="007C2706" w:rsidRDefault="006F0363">
          <w:pPr>
            <w:pStyle w:val="TOC1"/>
            <w:tabs>
              <w:tab w:val="left" w:pos="720"/>
              <w:tab w:val="right" w:leader="dot" w:pos="9350"/>
            </w:tabs>
            <w:rPr>
              <w:del w:id="699" w:author="Subash Subedi" w:date="2026-02-01T14:10:00Z" w16du:dateUtc="2026-02-01T08:25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del w:id="700" w:author="Subash Subedi" w:date="2026-02-01T14:10:00Z" w16du:dateUtc="2026-02-01T08:25:00Z">
            <w:r w:rsidRPr="007C2706" w:rsidDel="007C2706">
              <w:rPr>
                <w:rPrChange w:id="701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10.</w:delText>
            </w:r>
            <w:r w:rsidDel="007C2706"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7C2706" w:rsidDel="007C2706">
              <w:rPr>
                <w:rPrChange w:id="702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A</w:delText>
            </w:r>
            <w:r w:rsidDel="007C2706">
              <w:rPr>
                <w:noProof/>
                <w:webHidden/>
              </w:rPr>
              <w:tab/>
              <w:delText>31</w:delText>
            </w:r>
          </w:del>
        </w:p>
        <w:p w14:paraId="31FFCEC3" w14:textId="6B88B6CA" w:rsidR="006F0363" w:rsidDel="007C2706" w:rsidRDefault="006F0363">
          <w:pPr>
            <w:pStyle w:val="TOC1"/>
            <w:tabs>
              <w:tab w:val="left" w:pos="720"/>
              <w:tab w:val="right" w:leader="dot" w:pos="9350"/>
            </w:tabs>
            <w:rPr>
              <w:del w:id="703" w:author="Subash Subedi" w:date="2026-02-01T14:10:00Z" w16du:dateUtc="2026-02-01T08:25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del w:id="704" w:author="Subash Subedi" w:date="2026-02-01T14:10:00Z" w16du:dateUtc="2026-02-01T08:25:00Z">
            <w:r w:rsidRPr="007C2706" w:rsidDel="007C2706">
              <w:rPr>
                <w:rPrChange w:id="705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11.</w:delText>
            </w:r>
            <w:r w:rsidDel="007C2706"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7C2706" w:rsidDel="007C2706">
              <w:rPr>
                <w:rPrChange w:id="706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Conclusion and Future Enhancements</w:delText>
            </w:r>
            <w:r w:rsidDel="007C2706">
              <w:rPr>
                <w:noProof/>
                <w:webHidden/>
              </w:rPr>
              <w:tab/>
              <w:delText>31</w:delText>
            </w:r>
          </w:del>
        </w:p>
        <w:p w14:paraId="3DABE0F6" w14:textId="1A380160" w:rsidR="006F0363" w:rsidDel="007C2706" w:rsidRDefault="006F0363">
          <w:pPr>
            <w:pStyle w:val="TOC1"/>
            <w:tabs>
              <w:tab w:val="left" w:pos="720"/>
              <w:tab w:val="right" w:leader="dot" w:pos="9350"/>
            </w:tabs>
            <w:rPr>
              <w:del w:id="707" w:author="Subash Subedi" w:date="2026-02-01T14:10:00Z" w16du:dateUtc="2026-02-01T08:25:00Z"/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del w:id="708" w:author="Subash Subedi" w:date="2026-02-01T14:10:00Z" w16du:dateUtc="2026-02-01T08:25:00Z">
            <w:r w:rsidRPr="007C2706" w:rsidDel="007C2706">
              <w:rPr>
                <w:rPrChange w:id="709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12.</w:delText>
            </w:r>
            <w:r w:rsidDel="007C2706"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7C2706" w:rsidDel="007C2706">
              <w:rPr>
                <w:rPrChange w:id="710" w:author="Subash Subedi" w:date="2026-02-01T14:10:00Z" w16du:dateUtc="2026-02-01T08:25:00Z">
                  <w:rPr>
                    <w:rStyle w:val="Hyperlink"/>
                    <w:noProof/>
                  </w:rPr>
                </w:rPrChange>
              </w:rPr>
              <w:delText>a</w:delText>
            </w:r>
            <w:r w:rsidDel="007C2706">
              <w:rPr>
                <w:noProof/>
                <w:webHidden/>
              </w:rPr>
              <w:tab/>
              <w:delText>31</w:delText>
            </w:r>
          </w:del>
        </w:p>
        <w:p w14:paraId="7CA3D70B" w14:textId="05E21A35" w:rsidR="007D7AAC" w:rsidRDefault="007D7AAC">
          <w:r>
            <w:rPr>
              <w:b/>
              <w:bCs/>
              <w:noProof/>
            </w:rPr>
            <w:fldChar w:fldCharType="end"/>
          </w:r>
        </w:p>
      </w:sdtContent>
    </w:sdt>
    <w:p w14:paraId="347DB36A" w14:textId="77777777" w:rsidR="007D7AAC" w:rsidRDefault="007D7AAC"/>
    <w:p w14:paraId="5558AB12" w14:textId="6D5B2952" w:rsidR="007D7AAC" w:rsidRDefault="007D7AAC">
      <w:pPr>
        <w:spacing w:after="200" w:line="276" w:lineRule="auto"/>
      </w:pPr>
      <w:r>
        <w:br w:type="page"/>
      </w:r>
    </w:p>
    <w:p w14:paraId="45A7A8E8" w14:textId="77777777" w:rsidR="007D7AAC" w:rsidRPr="00B14046" w:rsidRDefault="007D7AAC" w:rsidP="007D7AAC">
      <w:pPr>
        <w:rPr>
          <w:b/>
          <w:sz w:val="28"/>
        </w:rPr>
      </w:pPr>
      <w:r w:rsidRPr="00B14046">
        <w:rPr>
          <w:b/>
          <w:sz w:val="28"/>
        </w:rPr>
        <w:lastRenderedPageBreak/>
        <w:t>List of Figures</w:t>
      </w:r>
    </w:p>
    <w:p w14:paraId="50B57028" w14:textId="50228D1D" w:rsidR="002B30F0" w:rsidRDefault="00DA3DB3">
      <w:pPr>
        <w:pStyle w:val="TableofFigures"/>
        <w:tabs>
          <w:tab w:val="right" w:leader="dot" w:pos="9350"/>
        </w:tabs>
        <w:rPr>
          <w:ins w:id="711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fldChar w:fldCharType="begin"/>
      </w:r>
      <w:r>
        <w:instrText xml:space="preserve"> TOC \c "Figure" </w:instrText>
      </w:r>
      <w:r>
        <w:fldChar w:fldCharType="separate"/>
      </w:r>
      <w:ins w:id="712" w:author="Subash Subedi" w:date="2026-02-01T15:28:00Z" w16du:dateUtc="2026-02-01T09:43:00Z">
        <w:r w:rsidR="002B30F0">
          <w:rPr>
            <w:noProof/>
          </w:rPr>
          <w:t>Figure 1: Set Identity, Loopback Address and RoMoN of LONDON_BLOCK Router Through CMD</w:t>
        </w:r>
        <w:r w:rsidR="002B30F0">
          <w:rPr>
            <w:noProof/>
          </w:rPr>
          <w:tab/>
        </w:r>
        <w:r w:rsidR="002B30F0">
          <w:rPr>
            <w:noProof/>
          </w:rPr>
          <w:fldChar w:fldCharType="begin"/>
        </w:r>
        <w:r w:rsidR="002B30F0">
          <w:rPr>
            <w:noProof/>
          </w:rPr>
          <w:instrText xml:space="preserve"> PAGEREF _Toc220852219 \h </w:instrText>
        </w:r>
      </w:ins>
      <w:r w:rsidR="002B30F0">
        <w:rPr>
          <w:noProof/>
        </w:rPr>
      </w:r>
      <w:ins w:id="713" w:author="Subash Subedi" w:date="2026-02-01T15:28:00Z" w16du:dateUtc="2026-02-01T09:43:00Z">
        <w:r w:rsidR="002B30F0">
          <w:rPr>
            <w:noProof/>
          </w:rPr>
          <w:fldChar w:fldCharType="separate"/>
        </w:r>
        <w:r w:rsidR="002B30F0">
          <w:rPr>
            <w:noProof/>
          </w:rPr>
          <w:t>1</w:t>
        </w:r>
        <w:r w:rsidR="002B30F0">
          <w:rPr>
            <w:noProof/>
          </w:rPr>
          <w:fldChar w:fldCharType="end"/>
        </w:r>
      </w:ins>
    </w:p>
    <w:p w14:paraId="5B9C8D77" w14:textId="1C90241A" w:rsidR="002B30F0" w:rsidRDefault="002B30F0">
      <w:pPr>
        <w:pStyle w:val="TableofFigures"/>
        <w:tabs>
          <w:tab w:val="right" w:leader="dot" w:pos="9350"/>
        </w:tabs>
        <w:rPr>
          <w:ins w:id="714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15" w:author="Subash Subedi" w:date="2026-02-01T15:28:00Z" w16du:dateUtc="2026-02-01T09:43:00Z">
        <w:r>
          <w:rPr>
            <w:noProof/>
          </w:rPr>
          <w:t>Figure 2: Set Identity, Loopback Address and RoMoN of LONDON_BLOCK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_Toc220852220 \h </w:instrText>
        </w:r>
      </w:ins>
      <w:r>
        <w:rPr>
          <w:noProof/>
        </w:rPr>
      </w:r>
      <w:ins w:id="716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ins>
    </w:p>
    <w:p w14:paraId="1FEBED64" w14:textId="1EC63A86" w:rsidR="002B30F0" w:rsidRDefault="002B30F0">
      <w:pPr>
        <w:pStyle w:val="TableofFigures"/>
        <w:tabs>
          <w:tab w:val="right" w:leader="dot" w:pos="9350"/>
        </w:tabs>
        <w:rPr>
          <w:ins w:id="717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18" w:author="Subash Subedi" w:date="2026-02-01T15:28:00Z" w16du:dateUtc="2026-02-01T09:43:00Z">
        <w:r>
          <w:rPr>
            <w:noProof/>
          </w:rPr>
          <w:t>Figure 3: Set Identity, Loopback Address and RoMoN of UK-BLOCK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_Toc220852221 \h </w:instrText>
        </w:r>
      </w:ins>
      <w:r>
        <w:rPr>
          <w:noProof/>
        </w:rPr>
      </w:r>
      <w:ins w:id="719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ins>
    </w:p>
    <w:p w14:paraId="38FEE308" w14:textId="1E5468DC" w:rsidR="002B30F0" w:rsidRDefault="002B30F0">
      <w:pPr>
        <w:pStyle w:val="TableofFigures"/>
        <w:tabs>
          <w:tab w:val="right" w:leader="dot" w:pos="9350"/>
        </w:tabs>
        <w:rPr>
          <w:ins w:id="720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21" w:author="Subash Subedi" w:date="2026-02-01T15:28:00Z" w16du:dateUtc="2026-02-01T09:43:00Z">
        <w:r>
          <w:rPr>
            <w:noProof/>
          </w:rPr>
          <w:t>Figure 4: Set Identity, Loopback Address and RoMoN of UK-BLOCK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_Toc220852222 \h </w:instrText>
        </w:r>
      </w:ins>
      <w:r>
        <w:rPr>
          <w:noProof/>
        </w:rPr>
      </w:r>
      <w:ins w:id="722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ins>
    </w:p>
    <w:p w14:paraId="25586B3F" w14:textId="7AC1261F" w:rsidR="002B30F0" w:rsidRDefault="002B30F0">
      <w:pPr>
        <w:pStyle w:val="TableofFigures"/>
        <w:tabs>
          <w:tab w:val="right" w:leader="dot" w:pos="9350"/>
        </w:tabs>
        <w:rPr>
          <w:ins w:id="723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24" w:author="Subash Subedi" w:date="2026-02-01T15:28:00Z" w16du:dateUtc="2026-02-01T09:43:00Z">
        <w:r>
          <w:rPr>
            <w:noProof/>
          </w:rPr>
          <w:t>Figure 5: Set Identity, Loopback Address and RoMoN of NEPAL-BLOCK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_Toc220852223 \h </w:instrText>
        </w:r>
      </w:ins>
      <w:r>
        <w:rPr>
          <w:noProof/>
        </w:rPr>
      </w:r>
      <w:ins w:id="725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ins>
    </w:p>
    <w:p w14:paraId="4C171259" w14:textId="61A985C5" w:rsidR="002B30F0" w:rsidRDefault="002B30F0">
      <w:pPr>
        <w:pStyle w:val="TableofFigures"/>
        <w:tabs>
          <w:tab w:val="right" w:leader="dot" w:pos="9350"/>
        </w:tabs>
        <w:rPr>
          <w:ins w:id="726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27" w:author="Subash Subedi" w:date="2026-02-01T15:28:00Z" w16du:dateUtc="2026-02-01T09:43:00Z">
        <w:r>
          <w:rPr>
            <w:noProof/>
          </w:rPr>
          <w:t>Figure 6: Set Identity, Loopback Address and RoMoN of NEPAL-BLOCK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_Toc220852224 \h </w:instrText>
        </w:r>
      </w:ins>
      <w:r>
        <w:rPr>
          <w:noProof/>
        </w:rPr>
      </w:r>
      <w:ins w:id="728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ins>
    </w:p>
    <w:p w14:paraId="2C27BE98" w14:textId="59463981" w:rsidR="002B30F0" w:rsidRDefault="002B30F0">
      <w:pPr>
        <w:pStyle w:val="TableofFigures"/>
        <w:tabs>
          <w:tab w:val="right" w:leader="dot" w:pos="9350"/>
        </w:tabs>
        <w:rPr>
          <w:ins w:id="729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30" w:author="Subash Subedi" w:date="2026-02-01T15:28:00Z" w16du:dateUtc="2026-02-01T09:43:00Z">
        <w:r>
          <w:rPr>
            <w:noProof/>
          </w:rPr>
          <w:t>Figure 7: Set Identity, Loopback Address and RoMoN of NEPAL-BLOCK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_Toc220852225 \h </w:instrText>
        </w:r>
      </w:ins>
      <w:r>
        <w:rPr>
          <w:noProof/>
        </w:rPr>
      </w:r>
      <w:ins w:id="731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ins>
    </w:p>
    <w:p w14:paraId="0BC79408" w14:textId="36F4FEC2" w:rsidR="002B30F0" w:rsidRDefault="002B30F0">
      <w:pPr>
        <w:pStyle w:val="TableofFigures"/>
        <w:tabs>
          <w:tab w:val="right" w:leader="dot" w:pos="9350"/>
        </w:tabs>
        <w:rPr>
          <w:ins w:id="732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33" w:author="Subash Subedi" w:date="2026-02-01T15:28:00Z" w16du:dateUtc="2026-02-01T09:43:00Z">
        <w:r>
          <w:rPr>
            <w:noProof/>
          </w:rPr>
          <w:t>Figure 8: Set Identity, Loopback Address and RoMoN of NEPAL-BLOCK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_Toc220852226 \h </w:instrText>
        </w:r>
      </w:ins>
      <w:r>
        <w:rPr>
          <w:noProof/>
        </w:rPr>
      </w:r>
      <w:ins w:id="734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ins>
    </w:p>
    <w:p w14:paraId="02869CF9" w14:textId="384EB558" w:rsidR="002B30F0" w:rsidRDefault="002B30F0">
      <w:pPr>
        <w:pStyle w:val="TableofFigures"/>
        <w:tabs>
          <w:tab w:val="right" w:leader="dot" w:pos="9350"/>
        </w:tabs>
        <w:rPr>
          <w:ins w:id="735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36" w:author="Subash Subedi" w:date="2026-02-01T15:28:00Z" w16du:dateUtc="2026-02-01T09:43:00Z">
        <w:r>
          <w:rPr>
            <w:noProof/>
          </w:rPr>
          <w:t>Figure 9: Set Identity, Loopback Address and RoMoN of BRIT-BLOCK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_Toc220852227 \h </w:instrText>
        </w:r>
      </w:ins>
      <w:r>
        <w:rPr>
          <w:noProof/>
        </w:rPr>
      </w:r>
      <w:ins w:id="737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ins>
    </w:p>
    <w:p w14:paraId="0140BA6D" w14:textId="2A565C0D" w:rsidR="002B30F0" w:rsidRDefault="002B30F0">
      <w:pPr>
        <w:pStyle w:val="TableofFigures"/>
        <w:tabs>
          <w:tab w:val="right" w:leader="dot" w:pos="9350"/>
        </w:tabs>
        <w:rPr>
          <w:ins w:id="738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39" w:author="Subash Subedi" w:date="2026-02-01T15:28:00Z" w16du:dateUtc="2026-02-01T09:43:00Z">
        <w:r>
          <w:rPr>
            <w:noProof/>
          </w:rPr>
          <w:t>Figure 10: Set Identity, Loopback Address and RoMoN of BRIT-BLOCK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_Toc220852228 \h </w:instrText>
        </w:r>
      </w:ins>
      <w:r>
        <w:rPr>
          <w:noProof/>
        </w:rPr>
      </w:r>
      <w:ins w:id="740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ins>
    </w:p>
    <w:p w14:paraId="2B3CA365" w14:textId="40F5B27E" w:rsidR="002B30F0" w:rsidRDefault="002B30F0">
      <w:pPr>
        <w:pStyle w:val="TableofFigures"/>
        <w:tabs>
          <w:tab w:val="right" w:leader="dot" w:pos="9350"/>
        </w:tabs>
        <w:rPr>
          <w:ins w:id="741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42" w:author="Subash Subedi" w:date="2026-02-01T15:28:00Z" w16du:dateUtc="2026-02-01T09:43:00Z">
        <w:r>
          <w:rPr>
            <w:noProof/>
          </w:rPr>
          <w:t>Figure 11: Set Identity, Loopback Address and RoMoN of SKILL-BLOCK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_Toc220852229 \h </w:instrText>
        </w:r>
      </w:ins>
      <w:r>
        <w:rPr>
          <w:noProof/>
        </w:rPr>
      </w:r>
      <w:ins w:id="743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ins>
    </w:p>
    <w:p w14:paraId="50552237" w14:textId="5C75A417" w:rsidR="002B30F0" w:rsidRDefault="002B30F0">
      <w:pPr>
        <w:pStyle w:val="TableofFigures"/>
        <w:tabs>
          <w:tab w:val="right" w:leader="dot" w:pos="9350"/>
        </w:tabs>
        <w:rPr>
          <w:ins w:id="744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45" w:author="Subash Subedi" w:date="2026-02-01T15:28:00Z" w16du:dateUtc="2026-02-01T09:43:00Z">
        <w:r>
          <w:rPr>
            <w:noProof/>
          </w:rPr>
          <w:t>Figure 12: Set Identity, Loopback Address and RoMoN of SKILL-BLOCK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_Toc220852230 \h </w:instrText>
        </w:r>
      </w:ins>
      <w:r>
        <w:rPr>
          <w:noProof/>
        </w:rPr>
      </w:r>
      <w:ins w:id="746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ins>
    </w:p>
    <w:p w14:paraId="6D0E7E71" w14:textId="2929F64E" w:rsidR="002B30F0" w:rsidRDefault="002B30F0">
      <w:pPr>
        <w:pStyle w:val="TableofFigures"/>
        <w:tabs>
          <w:tab w:val="right" w:leader="dot" w:pos="9350"/>
        </w:tabs>
        <w:rPr>
          <w:ins w:id="747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48" w:author="Subash Subedi" w:date="2026-02-01T15:28:00Z" w16du:dateUtc="2026-02-01T09:43:00Z">
        <w:r>
          <w:rPr>
            <w:noProof/>
          </w:rPr>
          <w:t>Figure 13: Set Identity, Loopback Address and RoMoN of ALUMNI-BLOCK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_Toc220852231 \h </w:instrText>
        </w:r>
      </w:ins>
      <w:r>
        <w:rPr>
          <w:noProof/>
        </w:rPr>
      </w:r>
      <w:ins w:id="749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ins>
    </w:p>
    <w:p w14:paraId="6015B121" w14:textId="6A5B0270" w:rsidR="002B30F0" w:rsidRDefault="002B30F0">
      <w:pPr>
        <w:pStyle w:val="TableofFigures"/>
        <w:tabs>
          <w:tab w:val="right" w:leader="dot" w:pos="9350"/>
        </w:tabs>
        <w:rPr>
          <w:ins w:id="750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51" w:author="Subash Subedi" w:date="2026-02-01T15:28:00Z" w16du:dateUtc="2026-02-01T09:43:00Z">
        <w:r>
          <w:rPr>
            <w:noProof/>
          </w:rPr>
          <w:t>Figure 14: Set Identity, Loopback Address and RoMoN of ALUMNI-BLOCK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_Toc220852232 \h </w:instrText>
        </w:r>
      </w:ins>
      <w:r>
        <w:rPr>
          <w:noProof/>
        </w:rPr>
      </w:r>
      <w:ins w:id="752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ins>
    </w:p>
    <w:p w14:paraId="3B393766" w14:textId="0C2729FA" w:rsidR="002B30F0" w:rsidRDefault="002B30F0">
      <w:pPr>
        <w:pStyle w:val="TableofFigures"/>
        <w:tabs>
          <w:tab w:val="right" w:leader="dot" w:pos="9350"/>
        </w:tabs>
        <w:rPr>
          <w:ins w:id="753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54" w:author="Subash Subedi" w:date="2026-02-01T15:28:00Z" w16du:dateUtc="2026-02-01T09:43:00Z">
        <w:r>
          <w:rPr>
            <w:noProof/>
          </w:rPr>
          <w:t>Figure 15: Set Identity, Loopback Address and RoMoN of KUMARI-BLOCK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_Toc220852233 \h </w:instrText>
        </w:r>
      </w:ins>
      <w:r>
        <w:rPr>
          <w:noProof/>
        </w:rPr>
      </w:r>
      <w:ins w:id="755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ins>
    </w:p>
    <w:p w14:paraId="1D0F19ED" w14:textId="78163959" w:rsidR="002B30F0" w:rsidRDefault="002B30F0">
      <w:pPr>
        <w:pStyle w:val="TableofFigures"/>
        <w:tabs>
          <w:tab w:val="right" w:leader="dot" w:pos="9350"/>
        </w:tabs>
        <w:rPr>
          <w:ins w:id="756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57" w:author="Subash Subedi" w:date="2026-02-01T15:28:00Z" w16du:dateUtc="2026-02-01T09:43:00Z">
        <w:r>
          <w:rPr>
            <w:noProof/>
          </w:rPr>
          <w:lastRenderedPageBreak/>
          <w:t>Figure 16: Set Identity, Loopback Address and RoMoN of KUMARI-BLOCK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_Toc220852234 \h </w:instrText>
        </w:r>
      </w:ins>
      <w:r>
        <w:rPr>
          <w:noProof/>
        </w:rPr>
      </w:r>
      <w:ins w:id="758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ins>
    </w:p>
    <w:p w14:paraId="676252B7" w14:textId="15F58D66" w:rsidR="002B30F0" w:rsidRDefault="002B30F0">
      <w:pPr>
        <w:pStyle w:val="TableofFigures"/>
        <w:tabs>
          <w:tab w:val="right" w:leader="dot" w:pos="9350"/>
        </w:tabs>
        <w:rPr>
          <w:ins w:id="759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60" w:author="Subash Subedi" w:date="2026-02-01T15:28:00Z" w16du:dateUtc="2026-02-01T09:43:00Z">
        <w:r>
          <w:rPr>
            <w:noProof/>
          </w:rPr>
          <w:t>Figure 17: Configuration IP in the Core Interface of LONDON-BLOCK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_Toc220852235 \h </w:instrText>
        </w:r>
      </w:ins>
      <w:r>
        <w:rPr>
          <w:noProof/>
        </w:rPr>
      </w:r>
      <w:ins w:id="761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ins>
    </w:p>
    <w:p w14:paraId="420C2A78" w14:textId="5533D89B" w:rsidR="002B30F0" w:rsidRDefault="002B30F0">
      <w:pPr>
        <w:pStyle w:val="TableofFigures"/>
        <w:tabs>
          <w:tab w:val="right" w:leader="dot" w:pos="9350"/>
        </w:tabs>
        <w:rPr>
          <w:ins w:id="762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63" w:author="Subash Subedi" w:date="2026-02-01T15:28:00Z" w16du:dateUtc="2026-02-01T09:43:00Z">
        <w:r>
          <w:rPr>
            <w:noProof/>
          </w:rPr>
          <w:t>Figure 18: Configuration IP in the Core Interface of LONDON-BLOCK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_Toc220852236 \h </w:instrText>
        </w:r>
      </w:ins>
      <w:r>
        <w:rPr>
          <w:noProof/>
        </w:rPr>
      </w:r>
      <w:ins w:id="764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ins>
    </w:p>
    <w:p w14:paraId="67C61E53" w14:textId="24DF9029" w:rsidR="002B30F0" w:rsidRDefault="002B30F0">
      <w:pPr>
        <w:pStyle w:val="TableofFigures"/>
        <w:tabs>
          <w:tab w:val="right" w:leader="dot" w:pos="9350"/>
        </w:tabs>
        <w:rPr>
          <w:ins w:id="765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66" w:author="Subash Subedi" w:date="2026-02-01T15:28:00Z" w16du:dateUtc="2026-02-01T09:43:00Z">
        <w:r>
          <w:rPr>
            <w:noProof/>
          </w:rPr>
          <w:t>Figure 19: Configuration IP in the Core Interface of UK-BLOCK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_Toc220852237 \h </w:instrText>
        </w:r>
      </w:ins>
      <w:r>
        <w:rPr>
          <w:noProof/>
        </w:rPr>
      </w:r>
      <w:ins w:id="767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ins>
    </w:p>
    <w:p w14:paraId="36864319" w14:textId="32B83E30" w:rsidR="002B30F0" w:rsidRDefault="002B30F0">
      <w:pPr>
        <w:pStyle w:val="TableofFigures"/>
        <w:tabs>
          <w:tab w:val="right" w:leader="dot" w:pos="9350"/>
        </w:tabs>
        <w:rPr>
          <w:ins w:id="768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69" w:author="Subash Subedi" w:date="2026-02-01T15:28:00Z" w16du:dateUtc="2026-02-01T09:43:00Z">
        <w:r>
          <w:rPr>
            <w:noProof/>
          </w:rPr>
          <w:t>Figure 20: Configuration IP in the Core Interface of UK-BLOCK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_Toc220852238 \h </w:instrText>
        </w:r>
      </w:ins>
      <w:r>
        <w:rPr>
          <w:noProof/>
        </w:rPr>
      </w:r>
      <w:ins w:id="770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ins>
    </w:p>
    <w:p w14:paraId="57C8F3F7" w14:textId="026AE542" w:rsidR="002B30F0" w:rsidRDefault="002B30F0">
      <w:pPr>
        <w:pStyle w:val="TableofFigures"/>
        <w:tabs>
          <w:tab w:val="right" w:leader="dot" w:pos="9350"/>
        </w:tabs>
        <w:rPr>
          <w:ins w:id="771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72" w:author="Subash Subedi" w:date="2026-02-01T15:28:00Z" w16du:dateUtc="2026-02-01T09:43:00Z">
        <w:r>
          <w:rPr>
            <w:noProof/>
          </w:rPr>
          <w:t>Figure 21: Configuration IP in the Core Interface of NEPAL-BLOCK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_Toc220852239 \h </w:instrText>
        </w:r>
      </w:ins>
      <w:r>
        <w:rPr>
          <w:noProof/>
        </w:rPr>
      </w:r>
      <w:ins w:id="773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ins>
    </w:p>
    <w:p w14:paraId="53443B6C" w14:textId="78124371" w:rsidR="002B30F0" w:rsidRDefault="002B30F0">
      <w:pPr>
        <w:pStyle w:val="TableofFigures"/>
        <w:tabs>
          <w:tab w:val="right" w:leader="dot" w:pos="9350"/>
        </w:tabs>
        <w:rPr>
          <w:ins w:id="774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75" w:author="Subash Subedi" w:date="2026-02-01T15:28:00Z" w16du:dateUtc="2026-02-01T09:43:00Z">
        <w:r>
          <w:rPr>
            <w:noProof/>
          </w:rPr>
          <w:t>Figure 22: Configuration IP in the Core Interface of NEPAL-BLOCK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_Toc220852240 \h </w:instrText>
        </w:r>
      </w:ins>
      <w:r>
        <w:rPr>
          <w:noProof/>
        </w:rPr>
      </w:r>
      <w:ins w:id="776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ins>
    </w:p>
    <w:p w14:paraId="7BA87F43" w14:textId="24D0C247" w:rsidR="002B30F0" w:rsidRDefault="002B30F0">
      <w:pPr>
        <w:pStyle w:val="TableofFigures"/>
        <w:tabs>
          <w:tab w:val="right" w:leader="dot" w:pos="9350"/>
        </w:tabs>
        <w:rPr>
          <w:ins w:id="777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78" w:author="Subash Subedi" w:date="2026-02-01T15:28:00Z" w16du:dateUtc="2026-02-01T09:43:00Z">
        <w:r>
          <w:rPr>
            <w:noProof/>
          </w:rPr>
          <w:t>Figure 23: Configuration IP in the Core Interface of HIMAL-BLOCK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_Toc220852241 \h </w:instrText>
        </w:r>
      </w:ins>
      <w:r>
        <w:rPr>
          <w:noProof/>
        </w:rPr>
      </w:r>
      <w:ins w:id="779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ins>
    </w:p>
    <w:p w14:paraId="0A27362A" w14:textId="3013C4ED" w:rsidR="002B30F0" w:rsidRDefault="002B30F0">
      <w:pPr>
        <w:pStyle w:val="TableofFigures"/>
        <w:tabs>
          <w:tab w:val="right" w:leader="dot" w:pos="9350"/>
        </w:tabs>
        <w:rPr>
          <w:ins w:id="780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81" w:author="Subash Subedi" w:date="2026-02-01T15:28:00Z" w16du:dateUtc="2026-02-01T09:43:00Z">
        <w:r>
          <w:rPr>
            <w:noProof/>
          </w:rPr>
          <w:t>Figure 24: Configuration IP in the Core Interface of HIMAL-BLOCK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_Toc220852242 \h </w:instrText>
        </w:r>
      </w:ins>
      <w:r>
        <w:rPr>
          <w:noProof/>
        </w:rPr>
      </w:r>
      <w:ins w:id="782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ins>
    </w:p>
    <w:p w14:paraId="1D559073" w14:textId="3CEBF44F" w:rsidR="002B30F0" w:rsidRDefault="002B30F0">
      <w:pPr>
        <w:pStyle w:val="TableofFigures"/>
        <w:tabs>
          <w:tab w:val="right" w:leader="dot" w:pos="9350"/>
        </w:tabs>
        <w:rPr>
          <w:ins w:id="783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84" w:author="Subash Subedi" w:date="2026-02-01T15:28:00Z" w16du:dateUtc="2026-02-01T09:43:00Z">
        <w:r>
          <w:rPr>
            <w:noProof/>
          </w:rPr>
          <w:t>Figure 25: Configuration IP in the Core Interface of BRIT-BLOCK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_Toc220852243 \h </w:instrText>
        </w:r>
      </w:ins>
      <w:r>
        <w:rPr>
          <w:noProof/>
        </w:rPr>
      </w:r>
      <w:ins w:id="785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ins>
    </w:p>
    <w:p w14:paraId="76933F2D" w14:textId="2FE56330" w:rsidR="002B30F0" w:rsidRDefault="002B30F0">
      <w:pPr>
        <w:pStyle w:val="TableofFigures"/>
        <w:tabs>
          <w:tab w:val="right" w:leader="dot" w:pos="9350"/>
        </w:tabs>
        <w:rPr>
          <w:ins w:id="786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87" w:author="Subash Subedi" w:date="2026-02-01T15:28:00Z" w16du:dateUtc="2026-02-01T09:43:00Z">
        <w:r>
          <w:rPr>
            <w:noProof/>
          </w:rPr>
          <w:t>Figure 26: Configuration IP in the Core Interface of BRIT-BLOCK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_Toc220852244 \h </w:instrText>
        </w:r>
      </w:ins>
      <w:r>
        <w:rPr>
          <w:noProof/>
        </w:rPr>
      </w:r>
      <w:ins w:id="788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ins>
    </w:p>
    <w:p w14:paraId="09EB926B" w14:textId="394DBC57" w:rsidR="002B30F0" w:rsidRDefault="002B30F0">
      <w:pPr>
        <w:pStyle w:val="TableofFigures"/>
        <w:tabs>
          <w:tab w:val="right" w:leader="dot" w:pos="9350"/>
        </w:tabs>
        <w:rPr>
          <w:ins w:id="789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90" w:author="Subash Subedi" w:date="2026-02-01T15:28:00Z" w16du:dateUtc="2026-02-01T09:43:00Z">
        <w:r>
          <w:rPr>
            <w:noProof/>
          </w:rPr>
          <w:t>Figure 27: Configuration IP in the Core Interface of SKILL-BLOCK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_Toc220852245 \h </w:instrText>
        </w:r>
      </w:ins>
      <w:r>
        <w:rPr>
          <w:noProof/>
        </w:rPr>
      </w:r>
      <w:ins w:id="791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ins>
    </w:p>
    <w:p w14:paraId="2D5CCA18" w14:textId="729008A0" w:rsidR="002B30F0" w:rsidRDefault="002B30F0">
      <w:pPr>
        <w:pStyle w:val="TableofFigures"/>
        <w:tabs>
          <w:tab w:val="right" w:leader="dot" w:pos="9350"/>
        </w:tabs>
        <w:rPr>
          <w:ins w:id="792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93" w:author="Subash Subedi" w:date="2026-02-01T15:28:00Z" w16du:dateUtc="2026-02-01T09:43:00Z">
        <w:r>
          <w:rPr>
            <w:noProof/>
          </w:rPr>
          <w:t>Figure 28: Configuration IP in the Core Interface of SKILL-BLOCK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_Toc220852246 \h </w:instrText>
        </w:r>
      </w:ins>
      <w:r>
        <w:rPr>
          <w:noProof/>
        </w:rPr>
      </w:r>
      <w:ins w:id="794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ins>
    </w:p>
    <w:p w14:paraId="5BC1CF89" w14:textId="32B16426" w:rsidR="002B30F0" w:rsidRDefault="002B30F0">
      <w:pPr>
        <w:pStyle w:val="TableofFigures"/>
        <w:tabs>
          <w:tab w:val="right" w:leader="dot" w:pos="9350"/>
        </w:tabs>
        <w:rPr>
          <w:ins w:id="795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96" w:author="Subash Subedi" w:date="2026-02-01T15:28:00Z" w16du:dateUtc="2026-02-01T09:43:00Z">
        <w:r>
          <w:rPr>
            <w:noProof/>
          </w:rPr>
          <w:t>Figure 29: Configuration IP in the Core Interface of ALUMNI-BLOCK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_Toc220852247 \h </w:instrText>
        </w:r>
      </w:ins>
      <w:r>
        <w:rPr>
          <w:noProof/>
        </w:rPr>
      </w:r>
      <w:ins w:id="797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ins>
    </w:p>
    <w:p w14:paraId="3543AC49" w14:textId="0DAE9C03" w:rsidR="002B30F0" w:rsidRDefault="002B30F0">
      <w:pPr>
        <w:pStyle w:val="TableofFigures"/>
        <w:tabs>
          <w:tab w:val="right" w:leader="dot" w:pos="9350"/>
        </w:tabs>
        <w:rPr>
          <w:ins w:id="798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799" w:author="Subash Subedi" w:date="2026-02-01T15:28:00Z" w16du:dateUtc="2026-02-01T09:43:00Z">
        <w:r>
          <w:rPr>
            <w:noProof/>
          </w:rPr>
          <w:t>Figure 30: Configuration IP in the Core Interface of ALUMNI-BLOCK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_Toc220852248 \h </w:instrText>
        </w:r>
      </w:ins>
      <w:r>
        <w:rPr>
          <w:noProof/>
        </w:rPr>
      </w:r>
      <w:ins w:id="800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ins>
    </w:p>
    <w:p w14:paraId="00354D7B" w14:textId="6C0E8AA6" w:rsidR="002B30F0" w:rsidRDefault="002B30F0">
      <w:pPr>
        <w:pStyle w:val="TableofFigures"/>
        <w:tabs>
          <w:tab w:val="right" w:leader="dot" w:pos="9350"/>
        </w:tabs>
        <w:rPr>
          <w:ins w:id="801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02" w:author="Subash Subedi" w:date="2026-02-01T15:28:00Z" w16du:dateUtc="2026-02-01T09:43:00Z">
        <w:r>
          <w:rPr>
            <w:noProof/>
          </w:rPr>
          <w:t>Figure 31: Configuration IP in the Core Interface of KUMARI-BLOCK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_Toc220852249 \h </w:instrText>
        </w:r>
      </w:ins>
      <w:r>
        <w:rPr>
          <w:noProof/>
        </w:rPr>
      </w:r>
      <w:ins w:id="803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ins>
    </w:p>
    <w:p w14:paraId="17EA1CCF" w14:textId="1F9A508C" w:rsidR="002B30F0" w:rsidRDefault="002B30F0">
      <w:pPr>
        <w:pStyle w:val="TableofFigures"/>
        <w:tabs>
          <w:tab w:val="right" w:leader="dot" w:pos="9350"/>
        </w:tabs>
        <w:rPr>
          <w:ins w:id="804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05" w:author="Subash Subedi" w:date="2026-02-01T15:28:00Z" w16du:dateUtc="2026-02-01T09:43:00Z">
        <w:r>
          <w:rPr>
            <w:noProof/>
          </w:rPr>
          <w:lastRenderedPageBreak/>
          <w:t>Figure 32: Configuration IP in the Core Interface of KUMARI-BLOCK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_Toc220852250 \h </w:instrText>
        </w:r>
      </w:ins>
      <w:r>
        <w:rPr>
          <w:noProof/>
        </w:rPr>
      </w:r>
      <w:ins w:id="806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ins>
    </w:p>
    <w:p w14:paraId="0B6002BA" w14:textId="64121306" w:rsidR="002B30F0" w:rsidRDefault="002B30F0">
      <w:pPr>
        <w:pStyle w:val="TableofFigures"/>
        <w:tabs>
          <w:tab w:val="right" w:leader="dot" w:pos="9350"/>
        </w:tabs>
        <w:rPr>
          <w:ins w:id="807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08" w:author="Subash Subedi" w:date="2026-02-01T15:28:00Z" w16du:dateUtc="2026-02-01T09:43:00Z">
        <w:r>
          <w:rPr>
            <w:noProof/>
          </w:rPr>
          <w:t>Figure 33: Configuration OSPF to Core LONDON-BLOCK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_Toc220852251 \h </w:instrText>
        </w:r>
      </w:ins>
      <w:r>
        <w:rPr>
          <w:noProof/>
        </w:rPr>
      </w:r>
      <w:ins w:id="809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19</w:t>
        </w:r>
        <w:r>
          <w:rPr>
            <w:noProof/>
          </w:rPr>
          <w:fldChar w:fldCharType="end"/>
        </w:r>
      </w:ins>
    </w:p>
    <w:p w14:paraId="7D554D06" w14:textId="13481F86" w:rsidR="002B30F0" w:rsidRDefault="002B30F0">
      <w:pPr>
        <w:pStyle w:val="TableofFigures"/>
        <w:tabs>
          <w:tab w:val="right" w:leader="dot" w:pos="9350"/>
        </w:tabs>
        <w:rPr>
          <w:ins w:id="810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11" w:author="Subash Subedi" w:date="2026-02-01T15:28:00Z" w16du:dateUtc="2026-02-01T09:43:00Z">
        <w:r>
          <w:rPr>
            <w:noProof/>
          </w:rPr>
          <w:t>Figure 34: Configuration OSPF Instances to Core LONDON-BLOCK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_Toc220852252 \h </w:instrText>
        </w:r>
      </w:ins>
      <w:r>
        <w:rPr>
          <w:noProof/>
        </w:rPr>
      </w:r>
      <w:ins w:id="812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ins>
    </w:p>
    <w:p w14:paraId="4C78DF10" w14:textId="56C1941E" w:rsidR="002B30F0" w:rsidRDefault="002B30F0">
      <w:pPr>
        <w:pStyle w:val="TableofFigures"/>
        <w:tabs>
          <w:tab w:val="right" w:leader="dot" w:pos="9350"/>
        </w:tabs>
        <w:rPr>
          <w:ins w:id="813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14" w:author="Subash Subedi" w:date="2026-02-01T15:28:00Z" w16du:dateUtc="2026-02-01T09:43:00Z">
        <w:r>
          <w:rPr>
            <w:noProof/>
          </w:rPr>
          <w:t>Figure 35: Configuration OSPF Area to Core LONDON-BLOCK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_Toc220852253 \h </w:instrText>
        </w:r>
      </w:ins>
      <w:r>
        <w:rPr>
          <w:noProof/>
        </w:rPr>
      </w:r>
      <w:ins w:id="815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ins>
    </w:p>
    <w:p w14:paraId="54124CD7" w14:textId="782ECBAC" w:rsidR="002B30F0" w:rsidRDefault="002B30F0">
      <w:pPr>
        <w:pStyle w:val="TableofFigures"/>
        <w:tabs>
          <w:tab w:val="right" w:leader="dot" w:pos="9350"/>
        </w:tabs>
        <w:rPr>
          <w:ins w:id="816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17" w:author="Subash Subedi" w:date="2026-02-01T15:28:00Z" w16du:dateUtc="2026-02-01T09:43:00Z">
        <w:r>
          <w:rPr>
            <w:noProof/>
          </w:rPr>
          <w:t>Figure 36: Configuration OSPF Interface-template to Core LONDON-BLOCK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_Toc220852254 \h </w:instrText>
        </w:r>
      </w:ins>
      <w:r>
        <w:rPr>
          <w:noProof/>
        </w:rPr>
      </w:r>
      <w:ins w:id="818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ins>
    </w:p>
    <w:p w14:paraId="5D1AC0C0" w14:textId="17EFBAAB" w:rsidR="002B30F0" w:rsidRDefault="002B30F0">
      <w:pPr>
        <w:pStyle w:val="TableofFigures"/>
        <w:tabs>
          <w:tab w:val="right" w:leader="dot" w:pos="9350"/>
        </w:tabs>
        <w:rPr>
          <w:ins w:id="819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20" w:author="Subash Subedi" w:date="2026-02-01T15:28:00Z" w16du:dateUtc="2026-02-01T09:43:00Z">
        <w:r>
          <w:rPr>
            <w:noProof/>
          </w:rPr>
          <w:t>Figure 37: Configuration OSPF to UK-BLOCK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_Toc220852255 \h </w:instrText>
        </w:r>
      </w:ins>
      <w:r>
        <w:rPr>
          <w:noProof/>
        </w:rPr>
      </w:r>
      <w:ins w:id="821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ins>
    </w:p>
    <w:p w14:paraId="66616E20" w14:textId="38DB2E80" w:rsidR="002B30F0" w:rsidRDefault="002B30F0">
      <w:pPr>
        <w:pStyle w:val="TableofFigures"/>
        <w:tabs>
          <w:tab w:val="right" w:leader="dot" w:pos="9350"/>
        </w:tabs>
        <w:rPr>
          <w:ins w:id="822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23" w:author="Subash Subedi" w:date="2026-02-01T15:28:00Z" w16du:dateUtc="2026-02-01T09:43:00Z">
        <w:r>
          <w:rPr>
            <w:noProof/>
          </w:rPr>
          <w:t>Figure 38: Configuration OSPF Instances to UK-BLOCK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_Toc220852256 \h </w:instrText>
        </w:r>
      </w:ins>
      <w:r>
        <w:rPr>
          <w:noProof/>
        </w:rPr>
      </w:r>
      <w:ins w:id="824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ins>
    </w:p>
    <w:p w14:paraId="42CA9C70" w14:textId="7DB20482" w:rsidR="002B30F0" w:rsidRDefault="002B30F0">
      <w:pPr>
        <w:pStyle w:val="TableofFigures"/>
        <w:tabs>
          <w:tab w:val="right" w:leader="dot" w:pos="9350"/>
        </w:tabs>
        <w:rPr>
          <w:ins w:id="825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26" w:author="Subash Subedi" w:date="2026-02-01T15:28:00Z" w16du:dateUtc="2026-02-01T09:43:00Z">
        <w:r>
          <w:rPr>
            <w:noProof/>
          </w:rPr>
          <w:t>Figure 39: Configuration OSPF Area to UK-BLOCK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_Toc220852257 \h </w:instrText>
        </w:r>
      </w:ins>
      <w:r>
        <w:rPr>
          <w:noProof/>
        </w:rPr>
      </w:r>
      <w:ins w:id="827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ins>
    </w:p>
    <w:p w14:paraId="71E05438" w14:textId="6005163B" w:rsidR="002B30F0" w:rsidRDefault="002B30F0">
      <w:pPr>
        <w:pStyle w:val="TableofFigures"/>
        <w:tabs>
          <w:tab w:val="right" w:leader="dot" w:pos="9350"/>
        </w:tabs>
        <w:rPr>
          <w:ins w:id="828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29" w:author="Subash Subedi" w:date="2026-02-01T15:28:00Z" w16du:dateUtc="2026-02-01T09:43:00Z">
        <w:r>
          <w:rPr>
            <w:noProof/>
          </w:rPr>
          <w:t>Figure 40: Configuration OSPF Interface-template to UK-BLOCK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_Toc220852258 \h </w:instrText>
        </w:r>
      </w:ins>
      <w:r>
        <w:rPr>
          <w:noProof/>
        </w:rPr>
      </w:r>
      <w:ins w:id="830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22</w:t>
        </w:r>
        <w:r>
          <w:rPr>
            <w:noProof/>
          </w:rPr>
          <w:fldChar w:fldCharType="end"/>
        </w:r>
      </w:ins>
    </w:p>
    <w:p w14:paraId="460BD8E3" w14:textId="391086E3" w:rsidR="002B30F0" w:rsidRDefault="002B30F0">
      <w:pPr>
        <w:pStyle w:val="TableofFigures"/>
        <w:tabs>
          <w:tab w:val="right" w:leader="dot" w:pos="9350"/>
        </w:tabs>
        <w:rPr>
          <w:ins w:id="831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32" w:author="Subash Subedi" w:date="2026-02-01T15:28:00Z" w16du:dateUtc="2026-02-01T09:43:00Z">
        <w:r>
          <w:rPr>
            <w:noProof/>
          </w:rPr>
          <w:t>Figure 41: Configuration OSPF to NEPAL-BLOCK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_Toc220852259 \h </w:instrText>
        </w:r>
      </w:ins>
      <w:r>
        <w:rPr>
          <w:noProof/>
        </w:rPr>
      </w:r>
      <w:ins w:id="833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23</w:t>
        </w:r>
        <w:r>
          <w:rPr>
            <w:noProof/>
          </w:rPr>
          <w:fldChar w:fldCharType="end"/>
        </w:r>
      </w:ins>
    </w:p>
    <w:p w14:paraId="4F8C4FB6" w14:textId="6AC3C076" w:rsidR="002B30F0" w:rsidRDefault="002B30F0">
      <w:pPr>
        <w:pStyle w:val="TableofFigures"/>
        <w:tabs>
          <w:tab w:val="right" w:leader="dot" w:pos="9350"/>
        </w:tabs>
        <w:rPr>
          <w:ins w:id="834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35" w:author="Subash Subedi" w:date="2026-02-01T15:28:00Z" w16du:dateUtc="2026-02-01T09:43:00Z">
        <w:r>
          <w:rPr>
            <w:noProof/>
          </w:rPr>
          <w:t>Figure 42: Configuration OSPF Instances to NEPAL-BLOCK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_Toc220852260 \h </w:instrText>
        </w:r>
      </w:ins>
      <w:r>
        <w:rPr>
          <w:noProof/>
        </w:rPr>
      </w:r>
      <w:ins w:id="836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ins>
    </w:p>
    <w:p w14:paraId="54DACB63" w14:textId="1BCBF546" w:rsidR="002B30F0" w:rsidRDefault="002B30F0">
      <w:pPr>
        <w:pStyle w:val="TableofFigures"/>
        <w:tabs>
          <w:tab w:val="right" w:leader="dot" w:pos="9350"/>
        </w:tabs>
        <w:rPr>
          <w:ins w:id="837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38" w:author="Subash Subedi" w:date="2026-02-01T15:28:00Z" w16du:dateUtc="2026-02-01T09:43:00Z">
        <w:r>
          <w:rPr>
            <w:noProof/>
          </w:rPr>
          <w:t>Figure 43: Configuration OSPF Area to NEPAL-BLOCK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_Toc220852261 \h </w:instrText>
        </w:r>
      </w:ins>
      <w:r>
        <w:rPr>
          <w:noProof/>
        </w:rPr>
      </w:r>
      <w:ins w:id="839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ins>
    </w:p>
    <w:p w14:paraId="68B97FBC" w14:textId="17EE09DE" w:rsidR="002B30F0" w:rsidRDefault="002B30F0">
      <w:pPr>
        <w:pStyle w:val="TableofFigures"/>
        <w:tabs>
          <w:tab w:val="right" w:leader="dot" w:pos="9350"/>
        </w:tabs>
        <w:rPr>
          <w:ins w:id="840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41" w:author="Subash Subedi" w:date="2026-02-01T15:28:00Z" w16du:dateUtc="2026-02-01T09:43:00Z">
        <w:r>
          <w:rPr>
            <w:noProof/>
          </w:rPr>
          <w:t>Figure 44: Configuration OSPF Interface-template to NEPAL-BLOCK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_Toc220852262 \h </w:instrText>
        </w:r>
      </w:ins>
      <w:r>
        <w:rPr>
          <w:noProof/>
        </w:rPr>
      </w:r>
      <w:ins w:id="842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ins>
    </w:p>
    <w:p w14:paraId="2F664948" w14:textId="0BF93C79" w:rsidR="002B30F0" w:rsidRDefault="002B30F0">
      <w:pPr>
        <w:pStyle w:val="TableofFigures"/>
        <w:tabs>
          <w:tab w:val="right" w:leader="dot" w:pos="9350"/>
        </w:tabs>
        <w:rPr>
          <w:ins w:id="843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44" w:author="Subash Subedi" w:date="2026-02-01T15:28:00Z" w16du:dateUtc="2026-02-01T09:43:00Z">
        <w:r>
          <w:rPr>
            <w:noProof/>
          </w:rPr>
          <w:t>Figure 45: Configuration OSPF to HIMAL-BLOCK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_Toc220852263 \h </w:instrText>
        </w:r>
      </w:ins>
      <w:r>
        <w:rPr>
          <w:noProof/>
        </w:rPr>
      </w:r>
      <w:ins w:id="845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25</w:t>
        </w:r>
        <w:r>
          <w:rPr>
            <w:noProof/>
          </w:rPr>
          <w:fldChar w:fldCharType="end"/>
        </w:r>
      </w:ins>
    </w:p>
    <w:p w14:paraId="02161DE9" w14:textId="33E83CA3" w:rsidR="002B30F0" w:rsidRDefault="002B30F0">
      <w:pPr>
        <w:pStyle w:val="TableofFigures"/>
        <w:tabs>
          <w:tab w:val="right" w:leader="dot" w:pos="9350"/>
        </w:tabs>
        <w:rPr>
          <w:ins w:id="846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47" w:author="Subash Subedi" w:date="2026-02-01T15:28:00Z" w16du:dateUtc="2026-02-01T09:43:00Z">
        <w:r>
          <w:rPr>
            <w:noProof/>
          </w:rPr>
          <w:t>Figure 46: Configuration OSPF Instances to HIMAL-BLOCK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_Toc220852264 \h </w:instrText>
        </w:r>
      </w:ins>
      <w:r>
        <w:rPr>
          <w:noProof/>
        </w:rPr>
      </w:r>
      <w:ins w:id="848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26</w:t>
        </w:r>
        <w:r>
          <w:rPr>
            <w:noProof/>
          </w:rPr>
          <w:fldChar w:fldCharType="end"/>
        </w:r>
      </w:ins>
    </w:p>
    <w:p w14:paraId="25862373" w14:textId="77CCE884" w:rsidR="002B30F0" w:rsidRDefault="002B30F0">
      <w:pPr>
        <w:pStyle w:val="TableofFigures"/>
        <w:tabs>
          <w:tab w:val="right" w:leader="dot" w:pos="9350"/>
        </w:tabs>
        <w:rPr>
          <w:ins w:id="849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50" w:author="Subash Subedi" w:date="2026-02-01T15:28:00Z" w16du:dateUtc="2026-02-01T09:43:00Z">
        <w:r>
          <w:rPr>
            <w:noProof/>
          </w:rPr>
          <w:t>Figure 47: Configuration OSPF Area to HIMAL-BLOCK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_Toc220852265 \h </w:instrText>
        </w:r>
      </w:ins>
      <w:r>
        <w:rPr>
          <w:noProof/>
        </w:rPr>
      </w:r>
      <w:ins w:id="851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26</w:t>
        </w:r>
        <w:r>
          <w:rPr>
            <w:noProof/>
          </w:rPr>
          <w:fldChar w:fldCharType="end"/>
        </w:r>
      </w:ins>
    </w:p>
    <w:p w14:paraId="260AC846" w14:textId="42402701" w:rsidR="002B30F0" w:rsidRDefault="002B30F0">
      <w:pPr>
        <w:pStyle w:val="TableofFigures"/>
        <w:tabs>
          <w:tab w:val="right" w:leader="dot" w:pos="9350"/>
        </w:tabs>
        <w:rPr>
          <w:ins w:id="852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53" w:author="Subash Subedi" w:date="2026-02-01T15:28:00Z" w16du:dateUtc="2026-02-01T09:43:00Z">
        <w:r>
          <w:rPr>
            <w:noProof/>
          </w:rPr>
          <w:t>Figure 48: Configuration OSPF Interface-template to HIMAL-BLOCK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_Toc220852266 \h </w:instrText>
        </w:r>
      </w:ins>
      <w:r>
        <w:rPr>
          <w:noProof/>
        </w:rPr>
      </w:r>
      <w:ins w:id="854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26</w:t>
        </w:r>
        <w:r>
          <w:rPr>
            <w:noProof/>
          </w:rPr>
          <w:fldChar w:fldCharType="end"/>
        </w:r>
      </w:ins>
    </w:p>
    <w:p w14:paraId="06B1F994" w14:textId="558FEBBA" w:rsidR="002B30F0" w:rsidRDefault="002B30F0">
      <w:pPr>
        <w:pStyle w:val="TableofFigures"/>
        <w:tabs>
          <w:tab w:val="right" w:leader="dot" w:pos="9350"/>
        </w:tabs>
        <w:rPr>
          <w:ins w:id="855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56" w:author="Subash Subedi" w:date="2026-02-01T15:28:00Z" w16du:dateUtc="2026-02-01T09:43:00Z">
        <w:r>
          <w:rPr>
            <w:noProof/>
          </w:rPr>
          <w:t>Figure 49: Configuration OSPF to BRIT-BLOCK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_Toc220852267 \h </w:instrText>
        </w:r>
      </w:ins>
      <w:r>
        <w:rPr>
          <w:noProof/>
        </w:rPr>
      </w:r>
      <w:ins w:id="857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27</w:t>
        </w:r>
        <w:r>
          <w:rPr>
            <w:noProof/>
          </w:rPr>
          <w:fldChar w:fldCharType="end"/>
        </w:r>
      </w:ins>
    </w:p>
    <w:p w14:paraId="74C05590" w14:textId="4A408A45" w:rsidR="002B30F0" w:rsidRDefault="002B30F0">
      <w:pPr>
        <w:pStyle w:val="TableofFigures"/>
        <w:tabs>
          <w:tab w:val="right" w:leader="dot" w:pos="9350"/>
        </w:tabs>
        <w:rPr>
          <w:ins w:id="858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59" w:author="Subash Subedi" w:date="2026-02-01T15:28:00Z" w16du:dateUtc="2026-02-01T09:43:00Z">
        <w:r>
          <w:rPr>
            <w:noProof/>
          </w:rPr>
          <w:t>Figure 50: Configuration OSPF Instances to BRIT-BLOCK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_Toc220852268 \h </w:instrText>
        </w:r>
      </w:ins>
      <w:r>
        <w:rPr>
          <w:noProof/>
        </w:rPr>
      </w:r>
      <w:ins w:id="860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28</w:t>
        </w:r>
        <w:r>
          <w:rPr>
            <w:noProof/>
          </w:rPr>
          <w:fldChar w:fldCharType="end"/>
        </w:r>
      </w:ins>
    </w:p>
    <w:p w14:paraId="119F7B5D" w14:textId="4CE878D7" w:rsidR="002B30F0" w:rsidRDefault="002B30F0">
      <w:pPr>
        <w:pStyle w:val="TableofFigures"/>
        <w:tabs>
          <w:tab w:val="right" w:leader="dot" w:pos="9350"/>
        </w:tabs>
        <w:rPr>
          <w:ins w:id="861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62" w:author="Subash Subedi" w:date="2026-02-01T15:28:00Z" w16du:dateUtc="2026-02-01T09:43:00Z">
        <w:r>
          <w:rPr>
            <w:noProof/>
          </w:rPr>
          <w:t>Figure 51: Configuration OSPF Area to BRIT-BLOCK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_Toc220852269 \h </w:instrText>
        </w:r>
      </w:ins>
      <w:r>
        <w:rPr>
          <w:noProof/>
        </w:rPr>
      </w:r>
      <w:ins w:id="863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28</w:t>
        </w:r>
        <w:r>
          <w:rPr>
            <w:noProof/>
          </w:rPr>
          <w:fldChar w:fldCharType="end"/>
        </w:r>
      </w:ins>
    </w:p>
    <w:p w14:paraId="2E4C509D" w14:textId="36AA5549" w:rsidR="002B30F0" w:rsidRDefault="002B30F0">
      <w:pPr>
        <w:pStyle w:val="TableofFigures"/>
        <w:tabs>
          <w:tab w:val="right" w:leader="dot" w:pos="9350"/>
        </w:tabs>
        <w:rPr>
          <w:ins w:id="864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65" w:author="Subash Subedi" w:date="2026-02-01T15:28:00Z" w16du:dateUtc="2026-02-01T09:43:00Z">
        <w:r>
          <w:rPr>
            <w:noProof/>
          </w:rPr>
          <w:t>Figure 52: Configuration OSPF Interface-template to BRIT-BLOCK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_Toc220852270 \h </w:instrText>
        </w:r>
      </w:ins>
      <w:r>
        <w:rPr>
          <w:noProof/>
        </w:rPr>
      </w:r>
      <w:ins w:id="866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28</w:t>
        </w:r>
        <w:r>
          <w:rPr>
            <w:noProof/>
          </w:rPr>
          <w:fldChar w:fldCharType="end"/>
        </w:r>
      </w:ins>
    </w:p>
    <w:p w14:paraId="40BD68DB" w14:textId="0FD475A5" w:rsidR="002B30F0" w:rsidRDefault="002B30F0">
      <w:pPr>
        <w:pStyle w:val="TableofFigures"/>
        <w:tabs>
          <w:tab w:val="right" w:leader="dot" w:pos="9350"/>
        </w:tabs>
        <w:rPr>
          <w:ins w:id="867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68" w:author="Subash Subedi" w:date="2026-02-01T15:28:00Z" w16du:dateUtc="2026-02-01T09:43:00Z">
        <w:r>
          <w:rPr>
            <w:noProof/>
          </w:rPr>
          <w:lastRenderedPageBreak/>
          <w:t>Figure 53: Configuration OSPF to SKILL-BLOCK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_Toc220852271 \h </w:instrText>
        </w:r>
      </w:ins>
      <w:r>
        <w:rPr>
          <w:noProof/>
        </w:rPr>
      </w:r>
      <w:ins w:id="869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29</w:t>
        </w:r>
        <w:r>
          <w:rPr>
            <w:noProof/>
          </w:rPr>
          <w:fldChar w:fldCharType="end"/>
        </w:r>
      </w:ins>
    </w:p>
    <w:p w14:paraId="3D6C80E3" w14:textId="1853B936" w:rsidR="002B30F0" w:rsidRDefault="002B30F0">
      <w:pPr>
        <w:pStyle w:val="TableofFigures"/>
        <w:tabs>
          <w:tab w:val="right" w:leader="dot" w:pos="9350"/>
        </w:tabs>
        <w:rPr>
          <w:ins w:id="870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71" w:author="Subash Subedi" w:date="2026-02-01T15:28:00Z" w16du:dateUtc="2026-02-01T09:43:00Z">
        <w:r>
          <w:rPr>
            <w:noProof/>
          </w:rPr>
          <w:t>Figure 54: Configuration OSPF Instances to SKILL-BLOCK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_Toc220852272 \h </w:instrText>
        </w:r>
      </w:ins>
      <w:r>
        <w:rPr>
          <w:noProof/>
        </w:rPr>
      </w:r>
      <w:ins w:id="872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30</w:t>
        </w:r>
        <w:r>
          <w:rPr>
            <w:noProof/>
          </w:rPr>
          <w:fldChar w:fldCharType="end"/>
        </w:r>
      </w:ins>
    </w:p>
    <w:p w14:paraId="06994A74" w14:textId="79227E1A" w:rsidR="002B30F0" w:rsidRDefault="002B30F0">
      <w:pPr>
        <w:pStyle w:val="TableofFigures"/>
        <w:tabs>
          <w:tab w:val="right" w:leader="dot" w:pos="9350"/>
        </w:tabs>
        <w:rPr>
          <w:ins w:id="873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74" w:author="Subash Subedi" w:date="2026-02-01T15:28:00Z" w16du:dateUtc="2026-02-01T09:43:00Z">
        <w:r>
          <w:rPr>
            <w:noProof/>
          </w:rPr>
          <w:t>Figure 55: Configuration OSPF Area to SKILL-BLOCK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_Toc220852273 \h </w:instrText>
        </w:r>
      </w:ins>
      <w:r>
        <w:rPr>
          <w:noProof/>
        </w:rPr>
      </w:r>
      <w:ins w:id="875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30</w:t>
        </w:r>
        <w:r>
          <w:rPr>
            <w:noProof/>
          </w:rPr>
          <w:fldChar w:fldCharType="end"/>
        </w:r>
      </w:ins>
    </w:p>
    <w:p w14:paraId="41C9EA48" w14:textId="0622BF56" w:rsidR="002B30F0" w:rsidRDefault="002B30F0">
      <w:pPr>
        <w:pStyle w:val="TableofFigures"/>
        <w:tabs>
          <w:tab w:val="right" w:leader="dot" w:pos="9350"/>
        </w:tabs>
        <w:rPr>
          <w:ins w:id="876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77" w:author="Subash Subedi" w:date="2026-02-01T15:28:00Z" w16du:dateUtc="2026-02-01T09:43:00Z">
        <w:r>
          <w:rPr>
            <w:noProof/>
          </w:rPr>
          <w:t>Figure 56: Configuration OSPF Interface-template to SKILL-BLOCK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_Toc220852274 \h </w:instrText>
        </w:r>
      </w:ins>
      <w:r>
        <w:rPr>
          <w:noProof/>
        </w:rPr>
      </w:r>
      <w:ins w:id="878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30</w:t>
        </w:r>
        <w:r>
          <w:rPr>
            <w:noProof/>
          </w:rPr>
          <w:fldChar w:fldCharType="end"/>
        </w:r>
      </w:ins>
    </w:p>
    <w:p w14:paraId="7A2D9116" w14:textId="38817F56" w:rsidR="002B30F0" w:rsidRDefault="002B30F0">
      <w:pPr>
        <w:pStyle w:val="TableofFigures"/>
        <w:tabs>
          <w:tab w:val="right" w:leader="dot" w:pos="9350"/>
        </w:tabs>
        <w:rPr>
          <w:ins w:id="879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80" w:author="Subash Subedi" w:date="2026-02-01T15:28:00Z" w16du:dateUtc="2026-02-01T09:43:00Z">
        <w:r>
          <w:rPr>
            <w:noProof/>
          </w:rPr>
          <w:t>Figure 57: Configuration OSPF to ALUMNI-BLOCK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_Toc220852275 \h </w:instrText>
        </w:r>
      </w:ins>
      <w:r>
        <w:rPr>
          <w:noProof/>
        </w:rPr>
      </w:r>
      <w:ins w:id="881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31</w:t>
        </w:r>
        <w:r>
          <w:rPr>
            <w:noProof/>
          </w:rPr>
          <w:fldChar w:fldCharType="end"/>
        </w:r>
      </w:ins>
    </w:p>
    <w:p w14:paraId="4123FD64" w14:textId="7DE4A2F0" w:rsidR="002B30F0" w:rsidRDefault="002B30F0">
      <w:pPr>
        <w:pStyle w:val="TableofFigures"/>
        <w:tabs>
          <w:tab w:val="right" w:leader="dot" w:pos="9350"/>
        </w:tabs>
        <w:rPr>
          <w:ins w:id="882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83" w:author="Subash Subedi" w:date="2026-02-01T15:28:00Z" w16du:dateUtc="2026-02-01T09:43:00Z">
        <w:r>
          <w:rPr>
            <w:noProof/>
          </w:rPr>
          <w:t>Figure 58: Configuration OSPF Instances to ALUMNI-BLOCK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_Toc220852276 \h </w:instrText>
        </w:r>
      </w:ins>
      <w:r>
        <w:rPr>
          <w:noProof/>
        </w:rPr>
      </w:r>
      <w:ins w:id="884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32</w:t>
        </w:r>
        <w:r>
          <w:rPr>
            <w:noProof/>
          </w:rPr>
          <w:fldChar w:fldCharType="end"/>
        </w:r>
      </w:ins>
    </w:p>
    <w:p w14:paraId="1CBCBDAC" w14:textId="40B2D1D6" w:rsidR="002B30F0" w:rsidRDefault="002B30F0">
      <w:pPr>
        <w:pStyle w:val="TableofFigures"/>
        <w:tabs>
          <w:tab w:val="right" w:leader="dot" w:pos="9350"/>
        </w:tabs>
        <w:rPr>
          <w:ins w:id="885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86" w:author="Subash Subedi" w:date="2026-02-01T15:28:00Z" w16du:dateUtc="2026-02-01T09:43:00Z">
        <w:r>
          <w:rPr>
            <w:noProof/>
          </w:rPr>
          <w:t>Figure 59: Configuration OSPF Area to ALUMNI-BLOCK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_Toc220852277 \h </w:instrText>
        </w:r>
      </w:ins>
      <w:r>
        <w:rPr>
          <w:noProof/>
        </w:rPr>
      </w:r>
      <w:ins w:id="887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32</w:t>
        </w:r>
        <w:r>
          <w:rPr>
            <w:noProof/>
          </w:rPr>
          <w:fldChar w:fldCharType="end"/>
        </w:r>
      </w:ins>
    </w:p>
    <w:p w14:paraId="0FC528E2" w14:textId="6579B8C1" w:rsidR="002B30F0" w:rsidRDefault="002B30F0">
      <w:pPr>
        <w:pStyle w:val="TableofFigures"/>
        <w:tabs>
          <w:tab w:val="right" w:leader="dot" w:pos="9350"/>
        </w:tabs>
        <w:rPr>
          <w:ins w:id="888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89" w:author="Subash Subedi" w:date="2026-02-01T15:28:00Z" w16du:dateUtc="2026-02-01T09:43:00Z">
        <w:r>
          <w:rPr>
            <w:noProof/>
          </w:rPr>
          <w:t>Figure 60: Configuration OSPF Interface-template to ALUMNI-BLOCK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_Toc220852278 \h </w:instrText>
        </w:r>
      </w:ins>
      <w:r>
        <w:rPr>
          <w:noProof/>
        </w:rPr>
      </w:r>
      <w:ins w:id="890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32</w:t>
        </w:r>
        <w:r>
          <w:rPr>
            <w:noProof/>
          </w:rPr>
          <w:fldChar w:fldCharType="end"/>
        </w:r>
      </w:ins>
    </w:p>
    <w:p w14:paraId="19BE1ED3" w14:textId="029D166C" w:rsidR="002B30F0" w:rsidRDefault="002B30F0">
      <w:pPr>
        <w:pStyle w:val="TableofFigures"/>
        <w:tabs>
          <w:tab w:val="right" w:leader="dot" w:pos="9350"/>
        </w:tabs>
        <w:rPr>
          <w:ins w:id="891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92" w:author="Subash Subedi" w:date="2026-02-01T15:28:00Z" w16du:dateUtc="2026-02-01T09:43:00Z">
        <w:r>
          <w:rPr>
            <w:noProof/>
          </w:rPr>
          <w:t>Figure 61: Configuration OSPF to KUMARI-BLOCK Router Through CMD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_Toc220852279 \h </w:instrText>
        </w:r>
      </w:ins>
      <w:r>
        <w:rPr>
          <w:noProof/>
        </w:rPr>
      </w:r>
      <w:ins w:id="893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33</w:t>
        </w:r>
        <w:r>
          <w:rPr>
            <w:noProof/>
          </w:rPr>
          <w:fldChar w:fldCharType="end"/>
        </w:r>
      </w:ins>
    </w:p>
    <w:p w14:paraId="2DB14B63" w14:textId="2F14144D" w:rsidR="002B30F0" w:rsidRDefault="002B30F0">
      <w:pPr>
        <w:pStyle w:val="TableofFigures"/>
        <w:tabs>
          <w:tab w:val="right" w:leader="dot" w:pos="9350"/>
        </w:tabs>
        <w:rPr>
          <w:ins w:id="894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95" w:author="Subash Subedi" w:date="2026-02-01T15:28:00Z" w16du:dateUtc="2026-02-01T09:43:00Z">
        <w:r>
          <w:rPr>
            <w:noProof/>
          </w:rPr>
          <w:t>Figure 62: Configuration OSPF Instances to KUMARI-BLOCK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_Toc220852280 \h </w:instrText>
        </w:r>
      </w:ins>
      <w:r>
        <w:rPr>
          <w:noProof/>
        </w:rPr>
      </w:r>
      <w:ins w:id="896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ins>
    </w:p>
    <w:p w14:paraId="05A5DA6D" w14:textId="4575BCED" w:rsidR="002B30F0" w:rsidRDefault="002B30F0">
      <w:pPr>
        <w:pStyle w:val="TableofFigures"/>
        <w:tabs>
          <w:tab w:val="right" w:leader="dot" w:pos="9350"/>
        </w:tabs>
        <w:rPr>
          <w:ins w:id="897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898" w:author="Subash Subedi" w:date="2026-02-01T15:28:00Z" w16du:dateUtc="2026-02-01T09:43:00Z">
        <w:r>
          <w:rPr>
            <w:noProof/>
          </w:rPr>
          <w:t>Figure 63: Configuration OSPF Area to KUMARI-BLOCK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_Toc220852281 \h </w:instrText>
        </w:r>
      </w:ins>
      <w:r>
        <w:rPr>
          <w:noProof/>
        </w:rPr>
      </w:r>
      <w:ins w:id="899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ins>
    </w:p>
    <w:p w14:paraId="46B949AF" w14:textId="63CFE238" w:rsidR="002B30F0" w:rsidRDefault="002B30F0">
      <w:pPr>
        <w:pStyle w:val="TableofFigures"/>
        <w:tabs>
          <w:tab w:val="right" w:leader="dot" w:pos="9350"/>
        </w:tabs>
        <w:rPr>
          <w:ins w:id="900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ins w:id="901" w:author="Subash Subedi" w:date="2026-02-01T15:28:00Z" w16du:dateUtc="2026-02-01T09:43:00Z">
        <w:r>
          <w:rPr>
            <w:noProof/>
          </w:rPr>
          <w:t>Figure 64: Configuration OSPF Interface-template to KUMARI-BLOCK Router Through WINBOX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_Toc220852282 \h </w:instrText>
        </w:r>
      </w:ins>
      <w:r>
        <w:rPr>
          <w:noProof/>
        </w:rPr>
      </w:r>
      <w:ins w:id="902" w:author="Subash Subedi" w:date="2026-02-01T15:28:00Z" w16du:dateUtc="2026-02-01T09:43:00Z"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ins>
    </w:p>
    <w:p w14:paraId="29462CBC" w14:textId="4D4CA05B" w:rsidR="005B63AE" w:rsidDel="002B30F0" w:rsidRDefault="005B63AE">
      <w:pPr>
        <w:pStyle w:val="TableofFigures"/>
        <w:tabs>
          <w:tab w:val="right" w:leader="dot" w:pos="9350"/>
        </w:tabs>
        <w:rPr>
          <w:del w:id="903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04" w:author="Subash Subedi" w:date="2026-02-01T15:28:00Z" w16du:dateUtc="2026-02-01T09:43:00Z">
        <w:r w:rsidDel="002B30F0">
          <w:rPr>
            <w:noProof/>
          </w:rPr>
          <w:delText>Figure 1: Set Identity, Loopback Address and RoMoN of LONDON_BLOCK Router Through CMD</w:delText>
        </w:r>
        <w:r w:rsidDel="002B30F0">
          <w:rPr>
            <w:noProof/>
          </w:rPr>
          <w:tab/>
          <w:delText>1</w:delText>
        </w:r>
      </w:del>
    </w:p>
    <w:p w14:paraId="042EF1BB" w14:textId="1F2C01C4" w:rsidR="005B63AE" w:rsidDel="002B30F0" w:rsidRDefault="005B63AE">
      <w:pPr>
        <w:pStyle w:val="TableofFigures"/>
        <w:tabs>
          <w:tab w:val="right" w:leader="dot" w:pos="9350"/>
        </w:tabs>
        <w:rPr>
          <w:del w:id="905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06" w:author="Subash Subedi" w:date="2026-02-01T15:28:00Z" w16du:dateUtc="2026-02-01T09:43:00Z">
        <w:r w:rsidDel="002B30F0">
          <w:rPr>
            <w:noProof/>
          </w:rPr>
          <w:delText>Figure 2: Set Identity, Loopback Address and RoMoN of LONDON_BLOCK Router Through WINBOX</w:delText>
        </w:r>
        <w:r w:rsidDel="002B30F0">
          <w:rPr>
            <w:noProof/>
          </w:rPr>
          <w:tab/>
          <w:delText>1</w:delText>
        </w:r>
      </w:del>
    </w:p>
    <w:p w14:paraId="17FC46B6" w14:textId="78C13BBE" w:rsidR="005B63AE" w:rsidDel="002B30F0" w:rsidRDefault="005B63AE">
      <w:pPr>
        <w:pStyle w:val="TableofFigures"/>
        <w:tabs>
          <w:tab w:val="right" w:leader="dot" w:pos="9350"/>
        </w:tabs>
        <w:rPr>
          <w:del w:id="907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08" w:author="Subash Subedi" w:date="2026-02-01T15:28:00Z" w16du:dateUtc="2026-02-01T09:43:00Z">
        <w:r w:rsidDel="002B30F0">
          <w:rPr>
            <w:noProof/>
          </w:rPr>
          <w:delText>Figure 3: Set Identity, Loopback Address and RoMoN of UK-BLOCK Router Through CMD</w:delText>
        </w:r>
        <w:r w:rsidDel="002B30F0">
          <w:rPr>
            <w:noProof/>
          </w:rPr>
          <w:tab/>
          <w:delText>2</w:delText>
        </w:r>
      </w:del>
    </w:p>
    <w:p w14:paraId="44317B4D" w14:textId="3E399052" w:rsidR="005B63AE" w:rsidDel="002B30F0" w:rsidRDefault="005B63AE">
      <w:pPr>
        <w:pStyle w:val="TableofFigures"/>
        <w:tabs>
          <w:tab w:val="right" w:leader="dot" w:pos="9350"/>
        </w:tabs>
        <w:rPr>
          <w:del w:id="909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10" w:author="Subash Subedi" w:date="2026-02-01T15:28:00Z" w16du:dateUtc="2026-02-01T09:43:00Z">
        <w:r w:rsidDel="002B30F0">
          <w:rPr>
            <w:noProof/>
          </w:rPr>
          <w:delText>Figure 4: Set Identity, Loopback Address and RoMoN of UK-BLOCK Router Through WINBOX</w:delText>
        </w:r>
        <w:r w:rsidDel="002B30F0">
          <w:rPr>
            <w:noProof/>
          </w:rPr>
          <w:tab/>
          <w:delText>2</w:delText>
        </w:r>
      </w:del>
    </w:p>
    <w:p w14:paraId="395401E1" w14:textId="0055398F" w:rsidR="005B63AE" w:rsidDel="002B30F0" w:rsidRDefault="005B63AE">
      <w:pPr>
        <w:pStyle w:val="TableofFigures"/>
        <w:tabs>
          <w:tab w:val="right" w:leader="dot" w:pos="9350"/>
        </w:tabs>
        <w:rPr>
          <w:del w:id="911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12" w:author="Subash Subedi" w:date="2026-02-01T15:28:00Z" w16du:dateUtc="2026-02-01T09:43:00Z">
        <w:r w:rsidDel="002B30F0">
          <w:rPr>
            <w:noProof/>
          </w:rPr>
          <w:delText>Figure 5: Set Identity, Loopback Address and RoMoN of NEPAL-BLOCK Router Through CMD</w:delText>
        </w:r>
        <w:r w:rsidDel="002B30F0">
          <w:rPr>
            <w:noProof/>
          </w:rPr>
          <w:tab/>
          <w:delText>3</w:delText>
        </w:r>
      </w:del>
    </w:p>
    <w:p w14:paraId="66D8E476" w14:textId="34F431A7" w:rsidR="005B63AE" w:rsidDel="002B30F0" w:rsidRDefault="005B63AE">
      <w:pPr>
        <w:pStyle w:val="TableofFigures"/>
        <w:tabs>
          <w:tab w:val="right" w:leader="dot" w:pos="9350"/>
        </w:tabs>
        <w:rPr>
          <w:del w:id="913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14" w:author="Subash Subedi" w:date="2026-02-01T15:28:00Z" w16du:dateUtc="2026-02-01T09:43:00Z">
        <w:r w:rsidDel="002B30F0">
          <w:rPr>
            <w:noProof/>
          </w:rPr>
          <w:delText>Figure 6: Set Identity, Loopback Address and RoMoN of NEPAL-BLOCK Router Through WINBOX</w:delText>
        </w:r>
        <w:r w:rsidDel="002B30F0">
          <w:rPr>
            <w:noProof/>
          </w:rPr>
          <w:tab/>
          <w:delText>3</w:delText>
        </w:r>
      </w:del>
    </w:p>
    <w:p w14:paraId="29C166E6" w14:textId="2775E385" w:rsidR="005B63AE" w:rsidDel="002B30F0" w:rsidRDefault="005B63AE">
      <w:pPr>
        <w:pStyle w:val="TableofFigures"/>
        <w:tabs>
          <w:tab w:val="right" w:leader="dot" w:pos="9350"/>
        </w:tabs>
        <w:rPr>
          <w:del w:id="915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16" w:author="Subash Subedi" w:date="2026-02-01T15:28:00Z" w16du:dateUtc="2026-02-01T09:43:00Z">
        <w:r w:rsidDel="002B30F0">
          <w:rPr>
            <w:noProof/>
          </w:rPr>
          <w:delText>Figure 7: Set Identity, Loopback Address and RoMoN of NEPAL-BLOCK Router Through CMD</w:delText>
        </w:r>
        <w:r w:rsidDel="002B30F0">
          <w:rPr>
            <w:noProof/>
          </w:rPr>
          <w:tab/>
          <w:delText>4</w:delText>
        </w:r>
      </w:del>
    </w:p>
    <w:p w14:paraId="7B954BD6" w14:textId="3171CAA8" w:rsidR="005B63AE" w:rsidDel="002B30F0" w:rsidRDefault="005B63AE">
      <w:pPr>
        <w:pStyle w:val="TableofFigures"/>
        <w:tabs>
          <w:tab w:val="right" w:leader="dot" w:pos="9350"/>
        </w:tabs>
        <w:rPr>
          <w:del w:id="917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18" w:author="Subash Subedi" w:date="2026-02-01T15:28:00Z" w16du:dateUtc="2026-02-01T09:43:00Z">
        <w:r w:rsidDel="002B30F0">
          <w:rPr>
            <w:noProof/>
          </w:rPr>
          <w:delText>Figure 8: Set Identity, Loopback Address and RoMoN of NEPAL-BLOCK Router Through WINBOX</w:delText>
        </w:r>
        <w:r w:rsidDel="002B30F0">
          <w:rPr>
            <w:noProof/>
          </w:rPr>
          <w:tab/>
          <w:delText>4</w:delText>
        </w:r>
      </w:del>
    </w:p>
    <w:p w14:paraId="298B391E" w14:textId="7D334257" w:rsidR="005B63AE" w:rsidDel="002B30F0" w:rsidRDefault="005B63AE">
      <w:pPr>
        <w:pStyle w:val="TableofFigures"/>
        <w:tabs>
          <w:tab w:val="right" w:leader="dot" w:pos="9350"/>
        </w:tabs>
        <w:rPr>
          <w:del w:id="919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20" w:author="Subash Subedi" w:date="2026-02-01T15:28:00Z" w16du:dateUtc="2026-02-01T09:43:00Z">
        <w:r w:rsidDel="002B30F0">
          <w:rPr>
            <w:noProof/>
          </w:rPr>
          <w:delText>Figure 9: Set Identity, Loopback Address and RoMoN of BRIT-BLOCK Router Through CMD</w:delText>
        </w:r>
        <w:r w:rsidDel="002B30F0">
          <w:rPr>
            <w:noProof/>
          </w:rPr>
          <w:tab/>
          <w:delText>5</w:delText>
        </w:r>
      </w:del>
    </w:p>
    <w:p w14:paraId="5D1B0EC9" w14:textId="3F305FC6" w:rsidR="005B63AE" w:rsidDel="002B30F0" w:rsidRDefault="005B63AE">
      <w:pPr>
        <w:pStyle w:val="TableofFigures"/>
        <w:tabs>
          <w:tab w:val="right" w:leader="dot" w:pos="9350"/>
        </w:tabs>
        <w:rPr>
          <w:del w:id="921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22" w:author="Subash Subedi" w:date="2026-02-01T15:28:00Z" w16du:dateUtc="2026-02-01T09:43:00Z">
        <w:r w:rsidDel="002B30F0">
          <w:rPr>
            <w:noProof/>
          </w:rPr>
          <w:delText>Figure 10: Set Identity, Loopback Address and RoMoN of BRIT-BLOCK Router Through WINBOX</w:delText>
        </w:r>
        <w:r w:rsidDel="002B30F0">
          <w:rPr>
            <w:noProof/>
          </w:rPr>
          <w:tab/>
          <w:delText>5</w:delText>
        </w:r>
      </w:del>
    </w:p>
    <w:p w14:paraId="72131B85" w14:textId="0ABC8CC1" w:rsidR="005B63AE" w:rsidDel="002B30F0" w:rsidRDefault="005B63AE">
      <w:pPr>
        <w:pStyle w:val="TableofFigures"/>
        <w:tabs>
          <w:tab w:val="right" w:leader="dot" w:pos="9350"/>
        </w:tabs>
        <w:rPr>
          <w:del w:id="923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24" w:author="Subash Subedi" w:date="2026-02-01T15:28:00Z" w16du:dateUtc="2026-02-01T09:43:00Z">
        <w:r w:rsidDel="002B30F0">
          <w:rPr>
            <w:noProof/>
          </w:rPr>
          <w:delText>Figure 11: Set Identity, Loopback Address and RoMoN of SKILL-BLOCK Router Through CMD</w:delText>
        </w:r>
        <w:r w:rsidDel="002B30F0">
          <w:rPr>
            <w:noProof/>
          </w:rPr>
          <w:tab/>
          <w:delText>6</w:delText>
        </w:r>
      </w:del>
    </w:p>
    <w:p w14:paraId="6213A9BC" w14:textId="7CE66012" w:rsidR="005B63AE" w:rsidDel="002B30F0" w:rsidRDefault="005B63AE">
      <w:pPr>
        <w:pStyle w:val="TableofFigures"/>
        <w:tabs>
          <w:tab w:val="right" w:leader="dot" w:pos="9350"/>
        </w:tabs>
        <w:rPr>
          <w:del w:id="925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26" w:author="Subash Subedi" w:date="2026-02-01T15:28:00Z" w16du:dateUtc="2026-02-01T09:43:00Z">
        <w:r w:rsidDel="002B30F0">
          <w:rPr>
            <w:noProof/>
          </w:rPr>
          <w:delText>Figure 12: Set Identity, Loopback Address and RoMoN of SKILL-BLOCK Router Through WINBOX</w:delText>
        </w:r>
        <w:r w:rsidDel="002B30F0">
          <w:rPr>
            <w:noProof/>
          </w:rPr>
          <w:tab/>
          <w:delText>6</w:delText>
        </w:r>
      </w:del>
    </w:p>
    <w:p w14:paraId="27638B35" w14:textId="2AB0C054" w:rsidR="005B63AE" w:rsidDel="002B30F0" w:rsidRDefault="005B63AE">
      <w:pPr>
        <w:pStyle w:val="TableofFigures"/>
        <w:tabs>
          <w:tab w:val="right" w:leader="dot" w:pos="9350"/>
        </w:tabs>
        <w:rPr>
          <w:del w:id="927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28" w:author="Subash Subedi" w:date="2026-02-01T15:28:00Z" w16du:dateUtc="2026-02-01T09:43:00Z">
        <w:r w:rsidDel="002B30F0">
          <w:rPr>
            <w:noProof/>
          </w:rPr>
          <w:delText>Figure 13: Set Identity, Loopback Address and RoMoN of ALUMNI-BLOCK Router Through CMD</w:delText>
        </w:r>
        <w:r w:rsidDel="002B30F0">
          <w:rPr>
            <w:noProof/>
          </w:rPr>
          <w:tab/>
          <w:delText>7</w:delText>
        </w:r>
      </w:del>
    </w:p>
    <w:p w14:paraId="30E03809" w14:textId="3391CD0B" w:rsidR="005B63AE" w:rsidDel="002B30F0" w:rsidRDefault="005B63AE">
      <w:pPr>
        <w:pStyle w:val="TableofFigures"/>
        <w:tabs>
          <w:tab w:val="right" w:leader="dot" w:pos="9350"/>
        </w:tabs>
        <w:rPr>
          <w:del w:id="929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30" w:author="Subash Subedi" w:date="2026-02-01T15:28:00Z" w16du:dateUtc="2026-02-01T09:43:00Z">
        <w:r w:rsidDel="002B30F0">
          <w:rPr>
            <w:noProof/>
          </w:rPr>
          <w:delText>Figure 14: Set Identity, Loopback Address and RoMoN of ALUMNI-BLOCK Router Through WINBOX</w:delText>
        </w:r>
        <w:r w:rsidDel="002B30F0">
          <w:rPr>
            <w:noProof/>
          </w:rPr>
          <w:tab/>
          <w:delText>7</w:delText>
        </w:r>
      </w:del>
    </w:p>
    <w:p w14:paraId="24D28B8F" w14:textId="441511E6" w:rsidR="005B63AE" w:rsidDel="002B30F0" w:rsidRDefault="005B63AE">
      <w:pPr>
        <w:pStyle w:val="TableofFigures"/>
        <w:tabs>
          <w:tab w:val="right" w:leader="dot" w:pos="9350"/>
        </w:tabs>
        <w:rPr>
          <w:del w:id="931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32" w:author="Subash Subedi" w:date="2026-02-01T15:28:00Z" w16du:dateUtc="2026-02-01T09:43:00Z">
        <w:r w:rsidDel="002B30F0">
          <w:rPr>
            <w:noProof/>
          </w:rPr>
          <w:delText>Figure 15: Set Identity, Loopback Address and RoMoN of KUMARI-BLOCK Router Through CMD</w:delText>
        </w:r>
        <w:r w:rsidDel="002B30F0">
          <w:rPr>
            <w:noProof/>
          </w:rPr>
          <w:tab/>
          <w:delText>7</w:delText>
        </w:r>
      </w:del>
    </w:p>
    <w:p w14:paraId="3C40C211" w14:textId="5810F8FE" w:rsidR="005B63AE" w:rsidDel="002B30F0" w:rsidRDefault="005B63AE">
      <w:pPr>
        <w:pStyle w:val="TableofFigures"/>
        <w:tabs>
          <w:tab w:val="right" w:leader="dot" w:pos="9350"/>
        </w:tabs>
        <w:rPr>
          <w:del w:id="933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34" w:author="Subash Subedi" w:date="2026-02-01T15:28:00Z" w16du:dateUtc="2026-02-01T09:43:00Z">
        <w:r w:rsidDel="002B30F0">
          <w:rPr>
            <w:noProof/>
          </w:rPr>
          <w:delText>Figure 16: Set Identity, Loopback Address and RoMoN of KUMARI-BLOCK Router Through WINBOX</w:delText>
        </w:r>
        <w:r w:rsidDel="002B30F0">
          <w:rPr>
            <w:noProof/>
          </w:rPr>
          <w:tab/>
          <w:delText>8</w:delText>
        </w:r>
      </w:del>
    </w:p>
    <w:p w14:paraId="1B61ED34" w14:textId="62D35D6E" w:rsidR="005B63AE" w:rsidDel="002B30F0" w:rsidRDefault="005B63AE">
      <w:pPr>
        <w:pStyle w:val="TableofFigures"/>
        <w:tabs>
          <w:tab w:val="right" w:leader="dot" w:pos="9350"/>
        </w:tabs>
        <w:rPr>
          <w:del w:id="935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36" w:author="Subash Subedi" w:date="2026-02-01T15:28:00Z" w16du:dateUtc="2026-02-01T09:43:00Z">
        <w:r w:rsidDel="002B30F0">
          <w:rPr>
            <w:noProof/>
          </w:rPr>
          <w:delText>Figure 17: Configuration IP in the Core Interface of LONDON-BLOCK Router Through CMD</w:delText>
        </w:r>
        <w:r w:rsidDel="002B30F0">
          <w:rPr>
            <w:noProof/>
          </w:rPr>
          <w:tab/>
          <w:delText>10</w:delText>
        </w:r>
      </w:del>
    </w:p>
    <w:p w14:paraId="16D5B45E" w14:textId="6F020B60" w:rsidR="005B63AE" w:rsidDel="002B30F0" w:rsidRDefault="005B63AE">
      <w:pPr>
        <w:pStyle w:val="TableofFigures"/>
        <w:tabs>
          <w:tab w:val="right" w:leader="dot" w:pos="9350"/>
        </w:tabs>
        <w:rPr>
          <w:del w:id="937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38" w:author="Subash Subedi" w:date="2026-02-01T15:28:00Z" w16du:dateUtc="2026-02-01T09:43:00Z">
        <w:r w:rsidDel="002B30F0">
          <w:rPr>
            <w:noProof/>
          </w:rPr>
          <w:delText>Figure 18: Configuration IP in the Core Interface of LONDON-BLOCK Router Through WINBOX</w:delText>
        </w:r>
        <w:r w:rsidDel="002B30F0">
          <w:rPr>
            <w:noProof/>
          </w:rPr>
          <w:tab/>
          <w:delText>10</w:delText>
        </w:r>
      </w:del>
    </w:p>
    <w:p w14:paraId="1F7530C6" w14:textId="1BE45884" w:rsidR="005B63AE" w:rsidDel="002B30F0" w:rsidRDefault="005B63AE">
      <w:pPr>
        <w:pStyle w:val="TableofFigures"/>
        <w:tabs>
          <w:tab w:val="right" w:leader="dot" w:pos="9350"/>
        </w:tabs>
        <w:rPr>
          <w:del w:id="939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40" w:author="Subash Subedi" w:date="2026-02-01T15:28:00Z" w16du:dateUtc="2026-02-01T09:43:00Z">
        <w:r w:rsidDel="002B30F0">
          <w:rPr>
            <w:noProof/>
          </w:rPr>
          <w:delText>Figure 19: Configuration IP in the Core Interface of UK-BLOCK Router Through CMD</w:delText>
        </w:r>
        <w:r w:rsidDel="002B30F0">
          <w:rPr>
            <w:noProof/>
          </w:rPr>
          <w:tab/>
          <w:delText>11</w:delText>
        </w:r>
      </w:del>
    </w:p>
    <w:p w14:paraId="6DDCDF5D" w14:textId="72BF8F18" w:rsidR="005B63AE" w:rsidDel="002B30F0" w:rsidRDefault="005B63AE">
      <w:pPr>
        <w:pStyle w:val="TableofFigures"/>
        <w:tabs>
          <w:tab w:val="right" w:leader="dot" w:pos="9350"/>
        </w:tabs>
        <w:rPr>
          <w:del w:id="941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42" w:author="Subash Subedi" w:date="2026-02-01T15:28:00Z" w16du:dateUtc="2026-02-01T09:43:00Z">
        <w:r w:rsidDel="002B30F0">
          <w:rPr>
            <w:noProof/>
          </w:rPr>
          <w:delText>Figure 20: Configuration IP in the Core Interface of UK-BLOCK Router Through WINBOX</w:delText>
        </w:r>
        <w:r w:rsidDel="002B30F0">
          <w:rPr>
            <w:noProof/>
          </w:rPr>
          <w:tab/>
          <w:delText>11</w:delText>
        </w:r>
      </w:del>
    </w:p>
    <w:p w14:paraId="4D71DEE8" w14:textId="483FB2F7" w:rsidR="005B63AE" w:rsidDel="002B30F0" w:rsidRDefault="005B63AE">
      <w:pPr>
        <w:pStyle w:val="TableofFigures"/>
        <w:tabs>
          <w:tab w:val="right" w:leader="dot" w:pos="9350"/>
        </w:tabs>
        <w:rPr>
          <w:del w:id="943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44" w:author="Subash Subedi" w:date="2026-02-01T15:28:00Z" w16du:dateUtc="2026-02-01T09:43:00Z">
        <w:r w:rsidDel="002B30F0">
          <w:rPr>
            <w:noProof/>
          </w:rPr>
          <w:delText>Figure 21: Configuration IP in the Core Interface of NEPAL-BLOCK Router Through CMD</w:delText>
        </w:r>
        <w:r w:rsidDel="002B30F0">
          <w:rPr>
            <w:noProof/>
          </w:rPr>
          <w:tab/>
          <w:delText>12</w:delText>
        </w:r>
      </w:del>
    </w:p>
    <w:p w14:paraId="24814851" w14:textId="23504CA7" w:rsidR="005B63AE" w:rsidDel="002B30F0" w:rsidRDefault="005B63AE">
      <w:pPr>
        <w:pStyle w:val="TableofFigures"/>
        <w:tabs>
          <w:tab w:val="right" w:leader="dot" w:pos="9350"/>
        </w:tabs>
        <w:rPr>
          <w:del w:id="945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46" w:author="Subash Subedi" w:date="2026-02-01T15:28:00Z" w16du:dateUtc="2026-02-01T09:43:00Z">
        <w:r w:rsidDel="002B30F0">
          <w:rPr>
            <w:noProof/>
          </w:rPr>
          <w:delText>Figure 22: Configuration IP in the Core Interface of NEPAL-BLOCK Router Through WINBOX</w:delText>
        </w:r>
        <w:r w:rsidDel="002B30F0">
          <w:rPr>
            <w:noProof/>
          </w:rPr>
          <w:tab/>
          <w:delText>12</w:delText>
        </w:r>
      </w:del>
    </w:p>
    <w:p w14:paraId="0EC023B2" w14:textId="5D2AA345" w:rsidR="005B63AE" w:rsidDel="002B30F0" w:rsidRDefault="005B63AE">
      <w:pPr>
        <w:pStyle w:val="TableofFigures"/>
        <w:tabs>
          <w:tab w:val="right" w:leader="dot" w:pos="9350"/>
        </w:tabs>
        <w:rPr>
          <w:del w:id="947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48" w:author="Subash Subedi" w:date="2026-02-01T15:28:00Z" w16du:dateUtc="2026-02-01T09:43:00Z">
        <w:r w:rsidDel="002B30F0">
          <w:rPr>
            <w:noProof/>
          </w:rPr>
          <w:delText>Figure 23: Configuration IP in the Core Interface of HIMAL-BLOCK Router Through CMD</w:delText>
        </w:r>
        <w:r w:rsidDel="002B30F0">
          <w:rPr>
            <w:noProof/>
          </w:rPr>
          <w:tab/>
          <w:delText>13</w:delText>
        </w:r>
      </w:del>
    </w:p>
    <w:p w14:paraId="7C261616" w14:textId="56EC19D6" w:rsidR="005B63AE" w:rsidDel="002B30F0" w:rsidRDefault="005B63AE">
      <w:pPr>
        <w:pStyle w:val="TableofFigures"/>
        <w:tabs>
          <w:tab w:val="right" w:leader="dot" w:pos="9350"/>
        </w:tabs>
        <w:rPr>
          <w:del w:id="949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50" w:author="Subash Subedi" w:date="2026-02-01T15:28:00Z" w16du:dateUtc="2026-02-01T09:43:00Z">
        <w:r w:rsidDel="002B30F0">
          <w:rPr>
            <w:noProof/>
          </w:rPr>
          <w:delText>Figure 24: Configuration IP in the Core Interface of HIMAL-BLOCK Router Through WINBOX</w:delText>
        </w:r>
        <w:r w:rsidDel="002B30F0">
          <w:rPr>
            <w:noProof/>
          </w:rPr>
          <w:tab/>
          <w:delText>13</w:delText>
        </w:r>
      </w:del>
    </w:p>
    <w:p w14:paraId="5C2A538F" w14:textId="792B992D" w:rsidR="005B63AE" w:rsidDel="002B30F0" w:rsidRDefault="005B63AE">
      <w:pPr>
        <w:pStyle w:val="TableofFigures"/>
        <w:tabs>
          <w:tab w:val="right" w:leader="dot" w:pos="9350"/>
        </w:tabs>
        <w:rPr>
          <w:del w:id="951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52" w:author="Subash Subedi" w:date="2026-02-01T15:28:00Z" w16du:dateUtc="2026-02-01T09:43:00Z">
        <w:r w:rsidDel="002B30F0">
          <w:rPr>
            <w:noProof/>
          </w:rPr>
          <w:delText>Figure 25: Configuration IP in the Core Interface of BRIT-BLOCK Router Through CMD</w:delText>
        </w:r>
        <w:r w:rsidDel="002B30F0">
          <w:rPr>
            <w:noProof/>
          </w:rPr>
          <w:tab/>
          <w:delText>14</w:delText>
        </w:r>
      </w:del>
    </w:p>
    <w:p w14:paraId="5ED481AB" w14:textId="6E77F170" w:rsidR="005B63AE" w:rsidDel="002B30F0" w:rsidRDefault="005B63AE">
      <w:pPr>
        <w:pStyle w:val="TableofFigures"/>
        <w:tabs>
          <w:tab w:val="right" w:leader="dot" w:pos="9350"/>
        </w:tabs>
        <w:rPr>
          <w:del w:id="953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54" w:author="Subash Subedi" w:date="2026-02-01T15:28:00Z" w16du:dateUtc="2026-02-01T09:43:00Z">
        <w:r w:rsidDel="002B30F0">
          <w:rPr>
            <w:noProof/>
          </w:rPr>
          <w:delText>Figure 26: Configuration IP in the Core Interface of BRIT-BLOCK Router Through WINBOX</w:delText>
        </w:r>
        <w:r w:rsidDel="002B30F0">
          <w:rPr>
            <w:noProof/>
          </w:rPr>
          <w:tab/>
          <w:delText>14</w:delText>
        </w:r>
      </w:del>
    </w:p>
    <w:p w14:paraId="197F6C78" w14:textId="3529A4D4" w:rsidR="005B63AE" w:rsidDel="002B30F0" w:rsidRDefault="005B63AE">
      <w:pPr>
        <w:pStyle w:val="TableofFigures"/>
        <w:tabs>
          <w:tab w:val="right" w:leader="dot" w:pos="9350"/>
        </w:tabs>
        <w:rPr>
          <w:del w:id="955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56" w:author="Subash Subedi" w:date="2026-02-01T15:28:00Z" w16du:dateUtc="2026-02-01T09:43:00Z">
        <w:r w:rsidDel="002B30F0">
          <w:rPr>
            <w:noProof/>
          </w:rPr>
          <w:delText>Figure 27: Configuration IP in the Core Interface of SKILL-BLOCK Router Through CMD</w:delText>
        </w:r>
        <w:r w:rsidDel="002B30F0">
          <w:rPr>
            <w:noProof/>
          </w:rPr>
          <w:tab/>
          <w:delText>15</w:delText>
        </w:r>
      </w:del>
    </w:p>
    <w:p w14:paraId="4870E7EC" w14:textId="33792F99" w:rsidR="005B63AE" w:rsidDel="002B30F0" w:rsidRDefault="005B63AE">
      <w:pPr>
        <w:pStyle w:val="TableofFigures"/>
        <w:tabs>
          <w:tab w:val="right" w:leader="dot" w:pos="9350"/>
        </w:tabs>
        <w:rPr>
          <w:del w:id="957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58" w:author="Subash Subedi" w:date="2026-02-01T15:28:00Z" w16du:dateUtc="2026-02-01T09:43:00Z">
        <w:r w:rsidDel="002B30F0">
          <w:rPr>
            <w:noProof/>
          </w:rPr>
          <w:delText>Figure 28: Configuration IP in the Core Interface of SKILL-BLOCK Router Through WINBOX</w:delText>
        </w:r>
        <w:r w:rsidDel="002B30F0">
          <w:rPr>
            <w:noProof/>
          </w:rPr>
          <w:tab/>
          <w:delText>15</w:delText>
        </w:r>
      </w:del>
    </w:p>
    <w:p w14:paraId="2E7E28A5" w14:textId="5CC8CFC0" w:rsidR="005B63AE" w:rsidDel="002B30F0" w:rsidRDefault="005B63AE">
      <w:pPr>
        <w:pStyle w:val="TableofFigures"/>
        <w:tabs>
          <w:tab w:val="right" w:leader="dot" w:pos="9350"/>
        </w:tabs>
        <w:rPr>
          <w:del w:id="959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60" w:author="Subash Subedi" w:date="2026-02-01T15:28:00Z" w16du:dateUtc="2026-02-01T09:43:00Z">
        <w:r w:rsidDel="002B30F0">
          <w:rPr>
            <w:noProof/>
          </w:rPr>
          <w:delText>Figure 29: Configuration IP in the Core Interface of ALUMNI-BLOCK Router Through CMD</w:delText>
        </w:r>
        <w:r w:rsidDel="002B30F0">
          <w:rPr>
            <w:noProof/>
          </w:rPr>
          <w:tab/>
          <w:delText>16</w:delText>
        </w:r>
      </w:del>
    </w:p>
    <w:p w14:paraId="38EA0899" w14:textId="71768640" w:rsidR="005B63AE" w:rsidDel="002B30F0" w:rsidRDefault="005B63AE">
      <w:pPr>
        <w:pStyle w:val="TableofFigures"/>
        <w:tabs>
          <w:tab w:val="right" w:leader="dot" w:pos="9350"/>
        </w:tabs>
        <w:rPr>
          <w:del w:id="961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62" w:author="Subash Subedi" w:date="2026-02-01T15:28:00Z" w16du:dateUtc="2026-02-01T09:43:00Z">
        <w:r w:rsidDel="002B30F0">
          <w:rPr>
            <w:noProof/>
          </w:rPr>
          <w:delText>Figure 30: Configuration IP in the Core Interface of ALUMNI-BLOCK Router Through WINBOX</w:delText>
        </w:r>
        <w:r w:rsidDel="002B30F0">
          <w:rPr>
            <w:noProof/>
          </w:rPr>
          <w:tab/>
          <w:delText>16</w:delText>
        </w:r>
      </w:del>
    </w:p>
    <w:p w14:paraId="0558BA70" w14:textId="5FEA86A3" w:rsidR="005B63AE" w:rsidDel="002B30F0" w:rsidRDefault="005B63AE">
      <w:pPr>
        <w:pStyle w:val="TableofFigures"/>
        <w:tabs>
          <w:tab w:val="right" w:leader="dot" w:pos="9350"/>
        </w:tabs>
        <w:rPr>
          <w:del w:id="963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64" w:author="Subash Subedi" w:date="2026-02-01T15:28:00Z" w16du:dateUtc="2026-02-01T09:43:00Z">
        <w:r w:rsidDel="002B30F0">
          <w:rPr>
            <w:noProof/>
          </w:rPr>
          <w:delText>Figure 31: Configuration IP in the Core Interface of KUMARI-BLOCK Router Through CMD</w:delText>
        </w:r>
        <w:r w:rsidDel="002B30F0">
          <w:rPr>
            <w:noProof/>
          </w:rPr>
          <w:tab/>
          <w:delText>17</w:delText>
        </w:r>
      </w:del>
    </w:p>
    <w:p w14:paraId="37F520E5" w14:textId="5E7DB7B2" w:rsidR="005B63AE" w:rsidDel="002B30F0" w:rsidRDefault="005B63AE">
      <w:pPr>
        <w:pStyle w:val="TableofFigures"/>
        <w:tabs>
          <w:tab w:val="right" w:leader="dot" w:pos="9350"/>
        </w:tabs>
        <w:rPr>
          <w:del w:id="965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66" w:author="Subash Subedi" w:date="2026-02-01T15:28:00Z" w16du:dateUtc="2026-02-01T09:43:00Z">
        <w:r w:rsidDel="002B30F0">
          <w:rPr>
            <w:noProof/>
          </w:rPr>
          <w:delText>Figure 32: Configuration IP in the Core Interface of KUMARI-BLOCK Router Through WINBOX</w:delText>
        </w:r>
        <w:r w:rsidDel="002B30F0">
          <w:rPr>
            <w:noProof/>
          </w:rPr>
          <w:tab/>
          <w:delText>17</w:delText>
        </w:r>
      </w:del>
    </w:p>
    <w:p w14:paraId="51FBD299" w14:textId="1DB438C3" w:rsidR="005B63AE" w:rsidDel="002B30F0" w:rsidRDefault="005B63AE">
      <w:pPr>
        <w:pStyle w:val="TableofFigures"/>
        <w:tabs>
          <w:tab w:val="right" w:leader="dot" w:pos="9350"/>
        </w:tabs>
        <w:rPr>
          <w:del w:id="967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68" w:author="Subash Subedi" w:date="2026-02-01T15:28:00Z" w16du:dateUtc="2026-02-01T09:43:00Z">
        <w:r w:rsidDel="002B30F0">
          <w:rPr>
            <w:noProof/>
          </w:rPr>
          <w:delText>Figure 33: Configuration OSPF to Core LONDON-BLOCK Router Through CMD</w:delText>
        </w:r>
        <w:r w:rsidDel="002B30F0">
          <w:rPr>
            <w:noProof/>
          </w:rPr>
          <w:tab/>
          <w:delText>19</w:delText>
        </w:r>
      </w:del>
    </w:p>
    <w:p w14:paraId="44CB1684" w14:textId="5E90C560" w:rsidR="005B63AE" w:rsidDel="002B30F0" w:rsidRDefault="005B63AE">
      <w:pPr>
        <w:pStyle w:val="TableofFigures"/>
        <w:tabs>
          <w:tab w:val="right" w:leader="dot" w:pos="9350"/>
        </w:tabs>
        <w:rPr>
          <w:del w:id="969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70" w:author="Subash Subedi" w:date="2026-02-01T15:28:00Z" w16du:dateUtc="2026-02-01T09:43:00Z">
        <w:r w:rsidDel="002B30F0">
          <w:rPr>
            <w:noProof/>
          </w:rPr>
          <w:delText>Figure 34: Configuration OSPF Instances to Core LONDON-BLOCK Router Through WINBOX</w:delText>
        </w:r>
        <w:r w:rsidDel="002B30F0">
          <w:rPr>
            <w:noProof/>
          </w:rPr>
          <w:tab/>
          <w:delText>20</w:delText>
        </w:r>
      </w:del>
    </w:p>
    <w:p w14:paraId="3E2BA51D" w14:textId="09B636A1" w:rsidR="005B63AE" w:rsidDel="002B30F0" w:rsidRDefault="005B63AE">
      <w:pPr>
        <w:pStyle w:val="TableofFigures"/>
        <w:tabs>
          <w:tab w:val="right" w:leader="dot" w:pos="9350"/>
        </w:tabs>
        <w:rPr>
          <w:del w:id="971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72" w:author="Subash Subedi" w:date="2026-02-01T15:28:00Z" w16du:dateUtc="2026-02-01T09:43:00Z">
        <w:r w:rsidDel="002B30F0">
          <w:rPr>
            <w:noProof/>
          </w:rPr>
          <w:delText>Figure 35: Configuration OSPF Area to Core LONDON-BLOCK Router Through WINBOX</w:delText>
        </w:r>
        <w:r w:rsidDel="002B30F0">
          <w:rPr>
            <w:noProof/>
          </w:rPr>
          <w:tab/>
          <w:delText>20</w:delText>
        </w:r>
      </w:del>
    </w:p>
    <w:p w14:paraId="2B6A173D" w14:textId="7BD13BC7" w:rsidR="005B63AE" w:rsidDel="002B30F0" w:rsidRDefault="005B63AE">
      <w:pPr>
        <w:pStyle w:val="TableofFigures"/>
        <w:tabs>
          <w:tab w:val="right" w:leader="dot" w:pos="9350"/>
        </w:tabs>
        <w:rPr>
          <w:del w:id="973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74" w:author="Subash Subedi" w:date="2026-02-01T15:28:00Z" w16du:dateUtc="2026-02-01T09:43:00Z">
        <w:r w:rsidDel="002B30F0">
          <w:rPr>
            <w:noProof/>
          </w:rPr>
          <w:delText>Figure 36: Configuration OSPF Interface-template to Core LONDON-BLOCK Router Through WINBOX</w:delText>
        </w:r>
        <w:r w:rsidDel="002B30F0">
          <w:rPr>
            <w:noProof/>
          </w:rPr>
          <w:tab/>
          <w:delText>20</w:delText>
        </w:r>
      </w:del>
    </w:p>
    <w:p w14:paraId="200A4080" w14:textId="5DE6BFB4" w:rsidR="005B63AE" w:rsidDel="002B30F0" w:rsidRDefault="005B63AE">
      <w:pPr>
        <w:pStyle w:val="TableofFigures"/>
        <w:tabs>
          <w:tab w:val="right" w:leader="dot" w:pos="9350"/>
        </w:tabs>
        <w:rPr>
          <w:del w:id="975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76" w:author="Subash Subedi" w:date="2026-02-01T15:28:00Z" w16du:dateUtc="2026-02-01T09:43:00Z">
        <w:r w:rsidDel="002B30F0">
          <w:rPr>
            <w:noProof/>
          </w:rPr>
          <w:delText>Figure 37: Configuration OSPF to UK-BLOCK Router Through CMD</w:delText>
        </w:r>
        <w:r w:rsidDel="002B30F0">
          <w:rPr>
            <w:noProof/>
          </w:rPr>
          <w:tab/>
          <w:delText>21</w:delText>
        </w:r>
      </w:del>
    </w:p>
    <w:p w14:paraId="445930F6" w14:textId="3B8A3A84" w:rsidR="005B63AE" w:rsidDel="002B30F0" w:rsidRDefault="005B63AE">
      <w:pPr>
        <w:pStyle w:val="TableofFigures"/>
        <w:tabs>
          <w:tab w:val="right" w:leader="dot" w:pos="9350"/>
        </w:tabs>
        <w:rPr>
          <w:del w:id="977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78" w:author="Subash Subedi" w:date="2026-02-01T15:28:00Z" w16du:dateUtc="2026-02-01T09:43:00Z">
        <w:r w:rsidDel="002B30F0">
          <w:rPr>
            <w:noProof/>
          </w:rPr>
          <w:delText>Figure 38: Configuration OSPF Instances to UK-BLOCK Router Through WINBOX</w:delText>
        </w:r>
        <w:r w:rsidDel="002B30F0">
          <w:rPr>
            <w:noProof/>
          </w:rPr>
          <w:tab/>
          <w:delText>22</w:delText>
        </w:r>
      </w:del>
    </w:p>
    <w:p w14:paraId="2CB82BA1" w14:textId="57D350A6" w:rsidR="005B63AE" w:rsidDel="002B30F0" w:rsidRDefault="005B63AE">
      <w:pPr>
        <w:pStyle w:val="TableofFigures"/>
        <w:tabs>
          <w:tab w:val="right" w:leader="dot" w:pos="9350"/>
        </w:tabs>
        <w:rPr>
          <w:del w:id="979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80" w:author="Subash Subedi" w:date="2026-02-01T15:28:00Z" w16du:dateUtc="2026-02-01T09:43:00Z">
        <w:r w:rsidDel="002B30F0">
          <w:rPr>
            <w:noProof/>
          </w:rPr>
          <w:delText>Figure 39: Configuration OSPF Area to UK-BLOCK Router Through WINBOX</w:delText>
        </w:r>
        <w:r w:rsidDel="002B30F0">
          <w:rPr>
            <w:noProof/>
          </w:rPr>
          <w:tab/>
          <w:delText>22</w:delText>
        </w:r>
      </w:del>
    </w:p>
    <w:p w14:paraId="306E864C" w14:textId="545518E1" w:rsidR="005B63AE" w:rsidDel="002B30F0" w:rsidRDefault="005B63AE">
      <w:pPr>
        <w:pStyle w:val="TableofFigures"/>
        <w:tabs>
          <w:tab w:val="right" w:leader="dot" w:pos="9350"/>
        </w:tabs>
        <w:rPr>
          <w:del w:id="981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82" w:author="Subash Subedi" w:date="2026-02-01T15:28:00Z" w16du:dateUtc="2026-02-01T09:43:00Z">
        <w:r w:rsidDel="002B30F0">
          <w:rPr>
            <w:noProof/>
          </w:rPr>
          <w:delText>Figure 40: Configuration OSPF Interface-template to UK-BLOCK Router Through WINBOX</w:delText>
        </w:r>
        <w:r w:rsidDel="002B30F0">
          <w:rPr>
            <w:noProof/>
          </w:rPr>
          <w:tab/>
          <w:delText>22</w:delText>
        </w:r>
      </w:del>
    </w:p>
    <w:p w14:paraId="1B22DE0A" w14:textId="7F8959CA" w:rsidR="005B63AE" w:rsidDel="002B30F0" w:rsidRDefault="005B63AE">
      <w:pPr>
        <w:pStyle w:val="TableofFigures"/>
        <w:tabs>
          <w:tab w:val="right" w:leader="dot" w:pos="9350"/>
        </w:tabs>
        <w:rPr>
          <w:del w:id="983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84" w:author="Subash Subedi" w:date="2026-02-01T15:28:00Z" w16du:dateUtc="2026-02-01T09:43:00Z">
        <w:r w:rsidDel="002B30F0">
          <w:rPr>
            <w:noProof/>
          </w:rPr>
          <w:delText>Figure 41: Configuration OSPF to NEPAL-BLOCK Router Through CMD</w:delText>
        </w:r>
        <w:r w:rsidDel="002B30F0">
          <w:rPr>
            <w:noProof/>
          </w:rPr>
          <w:tab/>
          <w:delText>23</w:delText>
        </w:r>
      </w:del>
    </w:p>
    <w:p w14:paraId="23ACE39A" w14:textId="04665086" w:rsidR="005B63AE" w:rsidDel="002B30F0" w:rsidRDefault="005B63AE">
      <w:pPr>
        <w:pStyle w:val="TableofFigures"/>
        <w:tabs>
          <w:tab w:val="right" w:leader="dot" w:pos="9350"/>
        </w:tabs>
        <w:rPr>
          <w:del w:id="985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86" w:author="Subash Subedi" w:date="2026-02-01T15:28:00Z" w16du:dateUtc="2026-02-01T09:43:00Z">
        <w:r w:rsidDel="002B30F0">
          <w:rPr>
            <w:noProof/>
          </w:rPr>
          <w:delText>Figure 42: Configuration OSPF Instances to NEPAL-BLOCK Router Through WINBOX</w:delText>
        </w:r>
        <w:r w:rsidDel="002B30F0">
          <w:rPr>
            <w:noProof/>
          </w:rPr>
          <w:tab/>
          <w:delText>24</w:delText>
        </w:r>
      </w:del>
    </w:p>
    <w:p w14:paraId="3AA446BD" w14:textId="75AFA56E" w:rsidR="005B63AE" w:rsidDel="002B30F0" w:rsidRDefault="005B63AE">
      <w:pPr>
        <w:pStyle w:val="TableofFigures"/>
        <w:tabs>
          <w:tab w:val="right" w:leader="dot" w:pos="9350"/>
        </w:tabs>
        <w:rPr>
          <w:del w:id="987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88" w:author="Subash Subedi" w:date="2026-02-01T15:28:00Z" w16du:dateUtc="2026-02-01T09:43:00Z">
        <w:r w:rsidDel="002B30F0">
          <w:rPr>
            <w:noProof/>
          </w:rPr>
          <w:delText>Figure 43: Configuration OSPF Area to NEPAL-BLOCK Router Through WINBOX</w:delText>
        </w:r>
        <w:r w:rsidDel="002B30F0">
          <w:rPr>
            <w:noProof/>
          </w:rPr>
          <w:tab/>
          <w:delText>24</w:delText>
        </w:r>
      </w:del>
    </w:p>
    <w:p w14:paraId="4B3A988D" w14:textId="0DB7D90A" w:rsidR="005B63AE" w:rsidDel="002B30F0" w:rsidRDefault="005B63AE">
      <w:pPr>
        <w:pStyle w:val="TableofFigures"/>
        <w:tabs>
          <w:tab w:val="right" w:leader="dot" w:pos="9350"/>
        </w:tabs>
        <w:rPr>
          <w:del w:id="989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90" w:author="Subash Subedi" w:date="2026-02-01T15:28:00Z" w16du:dateUtc="2026-02-01T09:43:00Z">
        <w:r w:rsidDel="002B30F0">
          <w:rPr>
            <w:noProof/>
          </w:rPr>
          <w:delText>Figure 44: Configuration OSPF Interface-template to NEPAL-BLOCK Router Through WINBOX</w:delText>
        </w:r>
        <w:r w:rsidDel="002B30F0">
          <w:rPr>
            <w:noProof/>
          </w:rPr>
          <w:tab/>
          <w:delText>24</w:delText>
        </w:r>
      </w:del>
    </w:p>
    <w:p w14:paraId="21FB3589" w14:textId="1F949024" w:rsidR="005B63AE" w:rsidDel="002B30F0" w:rsidRDefault="005B63AE">
      <w:pPr>
        <w:pStyle w:val="TableofFigures"/>
        <w:tabs>
          <w:tab w:val="right" w:leader="dot" w:pos="9350"/>
        </w:tabs>
        <w:rPr>
          <w:del w:id="991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92" w:author="Subash Subedi" w:date="2026-02-01T15:28:00Z" w16du:dateUtc="2026-02-01T09:43:00Z">
        <w:r w:rsidDel="002B30F0">
          <w:rPr>
            <w:noProof/>
          </w:rPr>
          <w:delText>Figure 45: Configuration OSPF to HIMAL-BLOCK Router Through CMD</w:delText>
        </w:r>
        <w:r w:rsidDel="002B30F0">
          <w:rPr>
            <w:noProof/>
          </w:rPr>
          <w:tab/>
          <w:delText>25</w:delText>
        </w:r>
      </w:del>
    </w:p>
    <w:p w14:paraId="3D419A38" w14:textId="2DC8CFE5" w:rsidR="005B63AE" w:rsidDel="002B30F0" w:rsidRDefault="005B63AE">
      <w:pPr>
        <w:pStyle w:val="TableofFigures"/>
        <w:tabs>
          <w:tab w:val="right" w:leader="dot" w:pos="9350"/>
        </w:tabs>
        <w:rPr>
          <w:del w:id="993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94" w:author="Subash Subedi" w:date="2026-02-01T15:28:00Z" w16du:dateUtc="2026-02-01T09:43:00Z">
        <w:r w:rsidDel="002B30F0">
          <w:rPr>
            <w:noProof/>
          </w:rPr>
          <w:delText>Figure 46: Configuration OSPF Instances to HIMAL-BLOCK Router Through WINBOX</w:delText>
        </w:r>
        <w:r w:rsidDel="002B30F0">
          <w:rPr>
            <w:noProof/>
          </w:rPr>
          <w:tab/>
          <w:delText>26</w:delText>
        </w:r>
      </w:del>
    </w:p>
    <w:p w14:paraId="18C61AD5" w14:textId="7A223C27" w:rsidR="005B63AE" w:rsidDel="002B30F0" w:rsidRDefault="005B63AE">
      <w:pPr>
        <w:pStyle w:val="TableofFigures"/>
        <w:tabs>
          <w:tab w:val="right" w:leader="dot" w:pos="9350"/>
        </w:tabs>
        <w:rPr>
          <w:del w:id="995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96" w:author="Subash Subedi" w:date="2026-02-01T15:28:00Z" w16du:dateUtc="2026-02-01T09:43:00Z">
        <w:r w:rsidDel="002B30F0">
          <w:rPr>
            <w:noProof/>
          </w:rPr>
          <w:delText>Figure 47: Configuration OSPF Area to HIMAL-BLOCK Router Through WINBOX</w:delText>
        </w:r>
        <w:r w:rsidDel="002B30F0">
          <w:rPr>
            <w:noProof/>
          </w:rPr>
          <w:tab/>
          <w:delText>26</w:delText>
        </w:r>
      </w:del>
    </w:p>
    <w:p w14:paraId="0300119C" w14:textId="3EB9C9BE" w:rsidR="005B63AE" w:rsidDel="002B30F0" w:rsidRDefault="005B63AE">
      <w:pPr>
        <w:pStyle w:val="TableofFigures"/>
        <w:tabs>
          <w:tab w:val="right" w:leader="dot" w:pos="9350"/>
        </w:tabs>
        <w:rPr>
          <w:del w:id="997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998" w:author="Subash Subedi" w:date="2026-02-01T15:28:00Z" w16du:dateUtc="2026-02-01T09:43:00Z">
        <w:r w:rsidDel="002B30F0">
          <w:rPr>
            <w:noProof/>
          </w:rPr>
          <w:delText>Figure 48: Configuration OSPF Interface-template to HIMAL-BLOCK Router Through WINBOX</w:delText>
        </w:r>
        <w:r w:rsidDel="002B30F0">
          <w:rPr>
            <w:noProof/>
          </w:rPr>
          <w:tab/>
          <w:delText>26</w:delText>
        </w:r>
      </w:del>
    </w:p>
    <w:p w14:paraId="34B031F0" w14:textId="7B3CB338" w:rsidR="005B63AE" w:rsidDel="002B30F0" w:rsidRDefault="005B63AE">
      <w:pPr>
        <w:pStyle w:val="TableofFigures"/>
        <w:tabs>
          <w:tab w:val="right" w:leader="dot" w:pos="9350"/>
        </w:tabs>
        <w:rPr>
          <w:del w:id="999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00" w:author="Subash Subedi" w:date="2026-02-01T15:28:00Z" w16du:dateUtc="2026-02-01T09:43:00Z">
        <w:r w:rsidDel="002B30F0">
          <w:rPr>
            <w:noProof/>
          </w:rPr>
          <w:delText>Figure 49: Configuration OSPF to BRIT-BLOCK Router Through CMD</w:delText>
        </w:r>
        <w:r w:rsidDel="002B30F0">
          <w:rPr>
            <w:noProof/>
          </w:rPr>
          <w:tab/>
          <w:delText>27</w:delText>
        </w:r>
      </w:del>
    </w:p>
    <w:p w14:paraId="66789ABB" w14:textId="77BA1C94" w:rsidR="005B63AE" w:rsidDel="002B30F0" w:rsidRDefault="005B63AE">
      <w:pPr>
        <w:pStyle w:val="TableofFigures"/>
        <w:tabs>
          <w:tab w:val="right" w:leader="dot" w:pos="9350"/>
        </w:tabs>
        <w:rPr>
          <w:del w:id="1001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02" w:author="Subash Subedi" w:date="2026-02-01T15:28:00Z" w16du:dateUtc="2026-02-01T09:43:00Z">
        <w:r w:rsidDel="002B30F0">
          <w:rPr>
            <w:noProof/>
          </w:rPr>
          <w:delText>Figure 50: Configuration OSPF Instances to BRIT-BLOCK Router Through WINBOX</w:delText>
        </w:r>
        <w:r w:rsidDel="002B30F0">
          <w:rPr>
            <w:noProof/>
          </w:rPr>
          <w:tab/>
          <w:delText>28</w:delText>
        </w:r>
      </w:del>
    </w:p>
    <w:p w14:paraId="3BD4E0E9" w14:textId="6640EF5C" w:rsidR="005B63AE" w:rsidDel="002B30F0" w:rsidRDefault="005B63AE">
      <w:pPr>
        <w:pStyle w:val="TableofFigures"/>
        <w:tabs>
          <w:tab w:val="right" w:leader="dot" w:pos="9350"/>
        </w:tabs>
        <w:rPr>
          <w:del w:id="1003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04" w:author="Subash Subedi" w:date="2026-02-01T15:28:00Z" w16du:dateUtc="2026-02-01T09:43:00Z">
        <w:r w:rsidDel="002B30F0">
          <w:rPr>
            <w:noProof/>
          </w:rPr>
          <w:delText>Figure 51: Configuration OSPF Area to BRIT-BLOCK Router Through WINBOX</w:delText>
        </w:r>
        <w:r w:rsidDel="002B30F0">
          <w:rPr>
            <w:noProof/>
          </w:rPr>
          <w:tab/>
          <w:delText>28</w:delText>
        </w:r>
      </w:del>
    </w:p>
    <w:p w14:paraId="70C5107A" w14:textId="74710CA5" w:rsidR="005B63AE" w:rsidDel="002B30F0" w:rsidRDefault="005B63AE">
      <w:pPr>
        <w:pStyle w:val="TableofFigures"/>
        <w:tabs>
          <w:tab w:val="right" w:leader="dot" w:pos="9350"/>
        </w:tabs>
        <w:rPr>
          <w:del w:id="1005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06" w:author="Subash Subedi" w:date="2026-02-01T15:28:00Z" w16du:dateUtc="2026-02-01T09:43:00Z">
        <w:r w:rsidDel="002B30F0">
          <w:rPr>
            <w:noProof/>
          </w:rPr>
          <w:delText>Figure 52: Configuration OSPF Interface-template to BRIT-BLOCK Router Through WINBOX</w:delText>
        </w:r>
        <w:r w:rsidDel="002B30F0">
          <w:rPr>
            <w:noProof/>
          </w:rPr>
          <w:tab/>
          <w:delText>28</w:delText>
        </w:r>
      </w:del>
    </w:p>
    <w:p w14:paraId="5315FD3F" w14:textId="097B5F20" w:rsidR="005B63AE" w:rsidDel="002B30F0" w:rsidRDefault="005B63AE">
      <w:pPr>
        <w:pStyle w:val="TableofFigures"/>
        <w:tabs>
          <w:tab w:val="right" w:leader="dot" w:pos="9350"/>
        </w:tabs>
        <w:rPr>
          <w:del w:id="1007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08" w:author="Subash Subedi" w:date="2026-02-01T15:28:00Z" w16du:dateUtc="2026-02-01T09:43:00Z">
        <w:r w:rsidDel="002B30F0">
          <w:rPr>
            <w:noProof/>
          </w:rPr>
          <w:delText>Figure 53: Configuration OSPF to SKILL-BLOCK Router Through CMD</w:delText>
        </w:r>
        <w:r w:rsidDel="002B30F0">
          <w:rPr>
            <w:noProof/>
          </w:rPr>
          <w:tab/>
          <w:delText>29</w:delText>
        </w:r>
      </w:del>
    </w:p>
    <w:p w14:paraId="0DA14D81" w14:textId="2901EE9D" w:rsidR="005B63AE" w:rsidDel="002B30F0" w:rsidRDefault="005B63AE">
      <w:pPr>
        <w:pStyle w:val="TableofFigures"/>
        <w:tabs>
          <w:tab w:val="right" w:leader="dot" w:pos="9350"/>
        </w:tabs>
        <w:rPr>
          <w:del w:id="1009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10" w:author="Subash Subedi" w:date="2026-02-01T15:28:00Z" w16du:dateUtc="2026-02-01T09:43:00Z">
        <w:r w:rsidDel="002B30F0">
          <w:rPr>
            <w:noProof/>
          </w:rPr>
          <w:delText>Figure 54: Configuration OSPF Instances to SKILL-BLOCK Router Through WINBOX</w:delText>
        </w:r>
        <w:r w:rsidDel="002B30F0">
          <w:rPr>
            <w:noProof/>
          </w:rPr>
          <w:tab/>
          <w:delText>30</w:delText>
        </w:r>
      </w:del>
    </w:p>
    <w:p w14:paraId="00270BC2" w14:textId="085CD73B" w:rsidR="005B63AE" w:rsidDel="002B30F0" w:rsidRDefault="005B63AE">
      <w:pPr>
        <w:pStyle w:val="TableofFigures"/>
        <w:tabs>
          <w:tab w:val="right" w:leader="dot" w:pos="9350"/>
        </w:tabs>
        <w:rPr>
          <w:del w:id="1011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12" w:author="Subash Subedi" w:date="2026-02-01T15:28:00Z" w16du:dateUtc="2026-02-01T09:43:00Z">
        <w:r w:rsidDel="002B30F0">
          <w:rPr>
            <w:noProof/>
          </w:rPr>
          <w:delText>Figure 55: Configuration OSPF Area to SKILL-BLOCK Router Through WINBOX</w:delText>
        </w:r>
        <w:r w:rsidDel="002B30F0">
          <w:rPr>
            <w:noProof/>
          </w:rPr>
          <w:tab/>
          <w:delText>30</w:delText>
        </w:r>
      </w:del>
    </w:p>
    <w:p w14:paraId="74FAC64C" w14:textId="5A7D3C82" w:rsidR="005B63AE" w:rsidDel="002B30F0" w:rsidRDefault="005B63AE">
      <w:pPr>
        <w:pStyle w:val="TableofFigures"/>
        <w:tabs>
          <w:tab w:val="right" w:leader="dot" w:pos="9350"/>
        </w:tabs>
        <w:rPr>
          <w:del w:id="1013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14" w:author="Subash Subedi" w:date="2026-02-01T15:28:00Z" w16du:dateUtc="2026-02-01T09:43:00Z">
        <w:r w:rsidDel="002B30F0">
          <w:rPr>
            <w:noProof/>
          </w:rPr>
          <w:delText>Figure 56: Configuration OSPF Interface-template to SKILL-BLOCK Router Through WINBOX</w:delText>
        </w:r>
        <w:r w:rsidDel="002B30F0">
          <w:rPr>
            <w:noProof/>
          </w:rPr>
          <w:tab/>
          <w:delText>30</w:delText>
        </w:r>
      </w:del>
    </w:p>
    <w:p w14:paraId="539653FC" w14:textId="387B602B" w:rsidR="005B63AE" w:rsidDel="002B30F0" w:rsidRDefault="005B63AE">
      <w:pPr>
        <w:pStyle w:val="TableofFigures"/>
        <w:tabs>
          <w:tab w:val="right" w:leader="dot" w:pos="9350"/>
        </w:tabs>
        <w:rPr>
          <w:del w:id="1015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16" w:author="Subash Subedi" w:date="2026-02-01T15:28:00Z" w16du:dateUtc="2026-02-01T09:43:00Z">
        <w:r w:rsidDel="002B30F0">
          <w:rPr>
            <w:noProof/>
          </w:rPr>
          <w:delText>Figure 57: Configuration OSPF to ALUMNI-BLOCK Router Through CMD</w:delText>
        </w:r>
        <w:r w:rsidDel="002B30F0">
          <w:rPr>
            <w:noProof/>
          </w:rPr>
          <w:tab/>
          <w:delText>31</w:delText>
        </w:r>
      </w:del>
    </w:p>
    <w:p w14:paraId="4920D4DF" w14:textId="1B6BE195" w:rsidR="005B63AE" w:rsidDel="002B30F0" w:rsidRDefault="005B63AE">
      <w:pPr>
        <w:pStyle w:val="TableofFigures"/>
        <w:tabs>
          <w:tab w:val="right" w:leader="dot" w:pos="9350"/>
        </w:tabs>
        <w:rPr>
          <w:del w:id="1017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18" w:author="Subash Subedi" w:date="2026-02-01T15:28:00Z" w16du:dateUtc="2026-02-01T09:43:00Z">
        <w:r w:rsidDel="002B30F0">
          <w:rPr>
            <w:noProof/>
          </w:rPr>
          <w:delText>Figure 58: Configuration OSPF Instances to ALUMNI-BLOCK Router Through WINBOX</w:delText>
        </w:r>
        <w:r w:rsidDel="002B30F0">
          <w:rPr>
            <w:noProof/>
          </w:rPr>
          <w:tab/>
          <w:delText>32</w:delText>
        </w:r>
      </w:del>
    </w:p>
    <w:p w14:paraId="0B933F30" w14:textId="20D58F49" w:rsidR="005B63AE" w:rsidDel="002B30F0" w:rsidRDefault="005B63AE">
      <w:pPr>
        <w:pStyle w:val="TableofFigures"/>
        <w:tabs>
          <w:tab w:val="right" w:leader="dot" w:pos="9350"/>
        </w:tabs>
        <w:rPr>
          <w:del w:id="1019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20" w:author="Subash Subedi" w:date="2026-02-01T15:28:00Z" w16du:dateUtc="2026-02-01T09:43:00Z">
        <w:r w:rsidDel="002B30F0">
          <w:rPr>
            <w:noProof/>
          </w:rPr>
          <w:delText>Figure 59: Configuration OSPF Area to ALUMNI-BLOCK Router Through WINBOX</w:delText>
        </w:r>
        <w:r w:rsidDel="002B30F0">
          <w:rPr>
            <w:noProof/>
          </w:rPr>
          <w:tab/>
          <w:delText>32</w:delText>
        </w:r>
      </w:del>
    </w:p>
    <w:p w14:paraId="2AEBD58D" w14:textId="4AF998E9" w:rsidR="005B63AE" w:rsidDel="002B30F0" w:rsidRDefault="005B63AE">
      <w:pPr>
        <w:pStyle w:val="TableofFigures"/>
        <w:tabs>
          <w:tab w:val="right" w:leader="dot" w:pos="9350"/>
        </w:tabs>
        <w:rPr>
          <w:del w:id="1021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22" w:author="Subash Subedi" w:date="2026-02-01T15:28:00Z" w16du:dateUtc="2026-02-01T09:43:00Z">
        <w:r w:rsidDel="002B30F0">
          <w:rPr>
            <w:noProof/>
          </w:rPr>
          <w:delText>Figure 60: Configuration OSPF Interface-template to ALUMNI-BLOCK Router Through WINBOX</w:delText>
        </w:r>
        <w:r w:rsidDel="002B30F0">
          <w:rPr>
            <w:noProof/>
          </w:rPr>
          <w:tab/>
          <w:delText>32</w:delText>
        </w:r>
      </w:del>
    </w:p>
    <w:p w14:paraId="346C5625" w14:textId="1C590B65" w:rsidR="005B63AE" w:rsidDel="002B30F0" w:rsidRDefault="005B63AE">
      <w:pPr>
        <w:pStyle w:val="TableofFigures"/>
        <w:tabs>
          <w:tab w:val="right" w:leader="dot" w:pos="9350"/>
        </w:tabs>
        <w:rPr>
          <w:del w:id="1023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24" w:author="Subash Subedi" w:date="2026-02-01T15:28:00Z" w16du:dateUtc="2026-02-01T09:43:00Z">
        <w:r w:rsidDel="002B30F0">
          <w:rPr>
            <w:noProof/>
          </w:rPr>
          <w:delText>Figure 61: Configuration OSPF to KUMARI-BLOCK Router Through CMD</w:delText>
        </w:r>
        <w:r w:rsidDel="002B30F0">
          <w:rPr>
            <w:noProof/>
          </w:rPr>
          <w:tab/>
          <w:delText>33</w:delText>
        </w:r>
      </w:del>
    </w:p>
    <w:p w14:paraId="3B318DB4" w14:textId="1528C3A0" w:rsidR="005B63AE" w:rsidDel="002B30F0" w:rsidRDefault="005B63AE">
      <w:pPr>
        <w:pStyle w:val="TableofFigures"/>
        <w:tabs>
          <w:tab w:val="right" w:leader="dot" w:pos="9350"/>
        </w:tabs>
        <w:rPr>
          <w:del w:id="1025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26" w:author="Subash Subedi" w:date="2026-02-01T15:28:00Z" w16du:dateUtc="2026-02-01T09:43:00Z">
        <w:r w:rsidDel="002B30F0">
          <w:rPr>
            <w:noProof/>
          </w:rPr>
          <w:delText>Figure 62: Configuration OSPF Instances to KUMARI-BLOCK Router Through WINBOX</w:delText>
        </w:r>
        <w:r w:rsidDel="002B30F0">
          <w:rPr>
            <w:noProof/>
          </w:rPr>
          <w:tab/>
          <w:delText>34</w:delText>
        </w:r>
      </w:del>
    </w:p>
    <w:p w14:paraId="7715F812" w14:textId="58B963AB" w:rsidR="005B63AE" w:rsidDel="002B30F0" w:rsidRDefault="005B63AE">
      <w:pPr>
        <w:pStyle w:val="TableofFigures"/>
        <w:tabs>
          <w:tab w:val="right" w:leader="dot" w:pos="9350"/>
        </w:tabs>
        <w:rPr>
          <w:del w:id="1027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28" w:author="Subash Subedi" w:date="2026-02-01T15:28:00Z" w16du:dateUtc="2026-02-01T09:43:00Z">
        <w:r w:rsidDel="002B30F0">
          <w:rPr>
            <w:noProof/>
          </w:rPr>
          <w:delText>Figure 63: Configuration OSPF Area to KUMARI-BLOCK Router Through WINBOX</w:delText>
        </w:r>
        <w:r w:rsidDel="002B30F0">
          <w:rPr>
            <w:noProof/>
          </w:rPr>
          <w:tab/>
          <w:delText>34</w:delText>
        </w:r>
      </w:del>
    </w:p>
    <w:p w14:paraId="20DAC7E5" w14:textId="68827673" w:rsidR="005B63AE" w:rsidDel="002B30F0" w:rsidRDefault="005B63AE">
      <w:pPr>
        <w:pStyle w:val="TableofFigures"/>
        <w:tabs>
          <w:tab w:val="right" w:leader="dot" w:pos="9350"/>
        </w:tabs>
        <w:rPr>
          <w:del w:id="1029" w:author="Subash Subedi" w:date="2026-02-01T15:28:00Z" w16du:dateUtc="2026-02-01T09:43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30" w:author="Subash Subedi" w:date="2026-02-01T15:28:00Z" w16du:dateUtc="2026-02-01T09:43:00Z">
        <w:r w:rsidDel="002B30F0">
          <w:rPr>
            <w:noProof/>
          </w:rPr>
          <w:delText>Figure 64: Configuration OSPF Interface-template to KUMARI-BLOCK Router Through WINBOX</w:delText>
        </w:r>
        <w:r w:rsidDel="002B30F0">
          <w:rPr>
            <w:noProof/>
          </w:rPr>
          <w:tab/>
          <w:delText>34</w:delText>
        </w:r>
      </w:del>
    </w:p>
    <w:p w14:paraId="1D926467" w14:textId="043371B0" w:rsidR="001C047F" w:rsidDel="005B63AE" w:rsidRDefault="001C047F">
      <w:pPr>
        <w:pStyle w:val="TableofFigures"/>
        <w:tabs>
          <w:tab w:val="right" w:leader="dot" w:pos="9350"/>
        </w:tabs>
        <w:rPr>
          <w:del w:id="1031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32" w:author="Subash Subedi" w:date="2026-02-01T15:15:00Z" w16du:dateUtc="2026-02-01T09:30:00Z">
        <w:r w:rsidDel="005B63AE">
          <w:rPr>
            <w:noProof/>
          </w:rPr>
          <w:delText>Figure 1: Set Identity, Loopback Address and RoMoN of LONDON_BLOCK Router Through CMD</w:delText>
        </w:r>
        <w:r w:rsidDel="005B63AE">
          <w:rPr>
            <w:noProof/>
          </w:rPr>
          <w:tab/>
          <w:delText>1</w:delText>
        </w:r>
      </w:del>
    </w:p>
    <w:p w14:paraId="142278B2" w14:textId="556324CF" w:rsidR="001C047F" w:rsidDel="005B63AE" w:rsidRDefault="001C047F">
      <w:pPr>
        <w:pStyle w:val="TableofFigures"/>
        <w:tabs>
          <w:tab w:val="right" w:leader="dot" w:pos="9350"/>
        </w:tabs>
        <w:rPr>
          <w:del w:id="1033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34" w:author="Subash Subedi" w:date="2026-02-01T15:15:00Z" w16du:dateUtc="2026-02-01T09:30:00Z">
        <w:r w:rsidDel="005B63AE">
          <w:rPr>
            <w:noProof/>
          </w:rPr>
          <w:delText>Figure 2: Set Identity, Loopback Address and RoMoN of LONDON_BLOCK Router Through WINBOX</w:delText>
        </w:r>
        <w:r w:rsidDel="005B63AE">
          <w:rPr>
            <w:noProof/>
          </w:rPr>
          <w:tab/>
          <w:delText>1</w:delText>
        </w:r>
      </w:del>
    </w:p>
    <w:p w14:paraId="097CFDC3" w14:textId="04ACE33C" w:rsidR="001C047F" w:rsidDel="005B63AE" w:rsidRDefault="001C047F">
      <w:pPr>
        <w:pStyle w:val="TableofFigures"/>
        <w:tabs>
          <w:tab w:val="right" w:leader="dot" w:pos="9350"/>
        </w:tabs>
        <w:rPr>
          <w:del w:id="1035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36" w:author="Subash Subedi" w:date="2026-02-01T15:15:00Z" w16du:dateUtc="2026-02-01T09:30:00Z">
        <w:r w:rsidDel="005B63AE">
          <w:rPr>
            <w:noProof/>
          </w:rPr>
          <w:delText>Figure 3: Set Identity, Loopback Address and RoMoN of UK-BLOCK Router Through CMD</w:delText>
        </w:r>
        <w:r w:rsidDel="005B63AE">
          <w:rPr>
            <w:noProof/>
          </w:rPr>
          <w:tab/>
          <w:delText>2</w:delText>
        </w:r>
      </w:del>
    </w:p>
    <w:p w14:paraId="1B1FE50E" w14:textId="4128C8A4" w:rsidR="001C047F" w:rsidDel="005B63AE" w:rsidRDefault="001C047F">
      <w:pPr>
        <w:pStyle w:val="TableofFigures"/>
        <w:tabs>
          <w:tab w:val="right" w:leader="dot" w:pos="9350"/>
        </w:tabs>
        <w:rPr>
          <w:del w:id="1037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38" w:author="Subash Subedi" w:date="2026-02-01T15:15:00Z" w16du:dateUtc="2026-02-01T09:30:00Z">
        <w:r w:rsidDel="005B63AE">
          <w:rPr>
            <w:noProof/>
          </w:rPr>
          <w:delText>Figure 4: Set Identity, Loopback Address and RoMoN of UK-BLOCK Router Through WINBOX</w:delText>
        </w:r>
        <w:r w:rsidDel="005B63AE">
          <w:rPr>
            <w:noProof/>
          </w:rPr>
          <w:tab/>
          <w:delText>2</w:delText>
        </w:r>
      </w:del>
    </w:p>
    <w:p w14:paraId="31A2FAF1" w14:textId="4C6C5E22" w:rsidR="001C047F" w:rsidDel="005B63AE" w:rsidRDefault="001C047F">
      <w:pPr>
        <w:pStyle w:val="TableofFigures"/>
        <w:tabs>
          <w:tab w:val="right" w:leader="dot" w:pos="9350"/>
        </w:tabs>
        <w:rPr>
          <w:del w:id="1039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40" w:author="Subash Subedi" w:date="2026-02-01T15:15:00Z" w16du:dateUtc="2026-02-01T09:30:00Z">
        <w:r w:rsidDel="005B63AE">
          <w:rPr>
            <w:noProof/>
          </w:rPr>
          <w:delText>Figure 5: Set Identity, Loopback Address and RoMoN of NEPAL-BLOCK Router Through CMD</w:delText>
        </w:r>
        <w:r w:rsidDel="005B63AE">
          <w:rPr>
            <w:noProof/>
          </w:rPr>
          <w:tab/>
          <w:delText>3</w:delText>
        </w:r>
      </w:del>
    </w:p>
    <w:p w14:paraId="5481B383" w14:textId="204F7F76" w:rsidR="001C047F" w:rsidDel="005B63AE" w:rsidRDefault="001C047F">
      <w:pPr>
        <w:pStyle w:val="TableofFigures"/>
        <w:tabs>
          <w:tab w:val="right" w:leader="dot" w:pos="9350"/>
        </w:tabs>
        <w:rPr>
          <w:del w:id="1041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42" w:author="Subash Subedi" w:date="2026-02-01T15:15:00Z" w16du:dateUtc="2026-02-01T09:30:00Z">
        <w:r w:rsidDel="005B63AE">
          <w:rPr>
            <w:noProof/>
          </w:rPr>
          <w:delText>Figure 6: Set Identity, Loopback Address and RoMoN of NEPAL-BLOCK Router Through WINBOX</w:delText>
        </w:r>
        <w:r w:rsidDel="005B63AE">
          <w:rPr>
            <w:noProof/>
          </w:rPr>
          <w:tab/>
          <w:delText>3</w:delText>
        </w:r>
      </w:del>
    </w:p>
    <w:p w14:paraId="0ED078C4" w14:textId="5BA57711" w:rsidR="001C047F" w:rsidDel="005B63AE" w:rsidRDefault="001C047F">
      <w:pPr>
        <w:pStyle w:val="TableofFigures"/>
        <w:tabs>
          <w:tab w:val="right" w:leader="dot" w:pos="9350"/>
        </w:tabs>
        <w:rPr>
          <w:del w:id="1043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44" w:author="Subash Subedi" w:date="2026-02-01T15:15:00Z" w16du:dateUtc="2026-02-01T09:30:00Z">
        <w:r w:rsidDel="005B63AE">
          <w:rPr>
            <w:noProof/>
          </w:rPr>
          <w:delText>Figure 7: Set Identity, Loopback Address and RoMoN of NEPAL-BLOCK Router Through CMD</w:delText>
        </w:r>
        <w:r w:rsidDel="005B63AE">
          <w:rPr>
            <w:noProof/>
          </w:rPr>
          <w:tab/>
          <w:delText>4</w:delText>
        </w:r>
      </w:del>
    </w:p>
    <w:p w14:paraId="6EB5B850" w14:textId="5DF289B1" w:rsidR="001C047F" w:rsidDel="005B63AE" w:rsidRDefault="001C047F">
      <w:pPr>
        <w:pStyle w:val="TableofFigures"/>
        <w:tabs>
          <w:tab w:val="right" w:leader="dot" w:pos="9350"/>
        </w:tabs>
        <w:rPr>
          <w:del w:id="1045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46" w:author="Subash Subedi" w:date="2026-02-01T15:15:00Z" w16du:dateUtc="2026-02-01T09:30:00Z">
        <w:r w:rsidDel="005B63AE">
          <w:rPr>
            <w:noProof/>
          </w:rPr>
          <w:delText>Figure 8: Set Identity, Loopback Address and RoMoN of NEPAL-BLOCK Router Through WINBOX</w:delText>
        </w:r>
        <w:r w:rsidDel="005B63AE">
          <w:rPr>
            <w:noProof/>
          </w:rPr>
          <w:tab/>
          <w:delText>4</w:delText>
        </w:r>
      </w:del>
    </w:p>
    <w:p w14:paraId="4C6CCF58" w14:textId="2DE819F4" w:rsidR="001C047F" w:rsidDel="005B63AE" w:rsidRDefault="001C047F">
      <w:pPr>
        <w:pStyle w:val="TableofFigures"/>
        <w:tabs>
          <w:tab w:val="right" w:leader="dot" w:pos="9350"/>
        </w:tabs>
        <w:rPr>
          <w:del w:id="1047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48" w:author="Subash Subedi" w:date="2026-02-01T15:15:00Z" w16du:dateUtc="2026-02-01T09:30:00Z">
        <w:r w:rsidDel="005B63AE">
          <w:rPr>
            <w:noProof/>
          </w:rPr>
          <w:delText>Figure 9: Set Identity, Loopback Address and RoMoN of BRIT-BLOCK Router Through CMD</w:delText>
        </w:r>
        <w:r w:rsidDel="005B63AE">
          <w:rPr>
            <w:noProof/>
          </w:rPr>
          <w:tab/>
          <w:delText>5</w:delText>
        </w:r>
      </w:del>
    </w:p>
    <w:p w14:paraId="055B4D98" w14:textId="7D62C079" w:rsidR="001C047F" w:rsidDel="005B63AE" w:rsidRDefault="001C047F">
      <w:pPr>
        <w:pStyle w:val="TableofFigures"/>
        <w:tabs>
          <w:tab w:val="right" w:leader="dot" w:pos="9350"/>
        </w:tabs>
        <w:rPr>
          <w:del w:id="1049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50" w:author="Subash Subedi" w:date="2026-02-01T15:15:00Z" w16du:dateUtc="2026-02-01T09:30:00Z">
        <w:r w:rsidDel="005B63AE">
          <w:rPr>
            <w:noProof/>
          </w:rPr>
          <w:delText>Figure 10: Set Identity, Loopback Address and RoMoN of BRIT-BLOCK Router Through WINBOX</w:delText>
        </w:r>
        <w:r w:rsidDel="005B63AE">
          <w:rPr>
            <w:noProof/>
          </w:rPr>
          <w:tab/>
          <w:delText>5</w:delText>
        </w:r>
      </w:del>
    </w:p>
    <w:p w14:paraId="1ABC85E8" w14:textId="25B33920" w:rsidR="001C047F" w:rsidDel="005B63AE" w:rsidRDefault="001C047F">
      <w:pPr>
        <w:pStyle w:val="TableofFigures"/>
        <w:tabs>
          <w:tab w:val="right" w:leader="dot" w:pos="9350"/>
        </w:tabs>
        <w:rPr>
          <w:del w:id="1051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52" w:author="Subash Subedi" w:date="2026-02-01T15:15:00Z" w16du:dateUtc="2026-02-01T09:30:00Z">
        <w:r w:rsidDel="005B63AE">
          <w:rPr>
            <w:noProof/>
          </w:rPr>
          <w:delText>Figure 11: Set Identity, Loopback Address and RoMoN of SKILL-BLOCK Router Through CMD</w:delText>
        </w:r>
        <w:r w:rsidDel="005B63AE">
          <w:rPr>
            <w:noProof/>
          </w:rPr>
          <w:tab/>
          <w:delText>6</w:delText>
        </w:r>
      </w:del>
    </w:p>
    <w:p w14:paraId="4D69C5E9" w14:textId="62D1F982" w:rsidR="001C047F" w:rsidDel="005B63AE" w:rsidRDefault="001C047F">
      <w:pPr>
        <w:pStyle w:val="TableofFigures"/>
        <w:tabs>
          <w:tab w:val="right" w:leader="dot" w:pos="9350"/>
        </w:tabs>
        <w:rPr>
          <w:del w:id="1053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54" w:author="Subash Subedi" w:date="2026-02-01T15:15:00Z" w16du:dateUtc="2026-02-01T09:30:00Z">
        <w:r w:rsidDel="005B63AE">
          <w:rPr>
            <w:noProof/>
          </w:rPr>
          <w:delText>Figure 12: Set Identity, Loopback Address and RoMoN of SKILL-BLOCK Router Through WINBOX</w:delText>
        </w:r>
        <w:r w:rsidDel="005B63AE">
          <w:rPr>
            <w:noProof/>
          </w:rPr>
          <w:tab/>
          <w:delText>6</w:delText>
        </w:r>
      </w:del>
    </w:p>
    <w:p w14:paraId="6DDA510F" w14:textId="4219F840" w:rsidR="001C047F" w:rsidDel="005B63AE" w:rsidRDefault="001C047F">
      <w:pPr>
        <w:pStyle w:val="TableofFigures"/>
        <w:tabs>
          <w:tab w:val="right" w:leader="dot" w:pos="9350"/>
        </w:tabs>
        <w:rPr>
          <w:del w:id="1055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56" w:author="Subash Subedi" w:date="2026-02-01T15:15:00Z" w16du:dateUtc="2026-02-01T09:30:00Z">
        <w:r w:rsidDel="005B63AE">
          <w:rPr>
            <w:noProof/>
          </w:rPr>
          <w:delText>Figure 13: Set Identity, Loopback Address and RoMoN of ALUMNI-BLOCK Router Through CMD</w:delText>
        </w:r>
        <w:r w:rsidDel="005B63AE">
          <w:rPr>
            <w:noProof/>
          </w:rPr>
          <w:tab/>
          <w:delText>7</w:delText>
        </w:r>
      </w:del>
    </w:p>
    <w:p w14:paraId="6B64AF59" w14:textId="667D3662" w:rsidR="001C047F" w:rsidDel="005B63AE" w:rsidRDefault="001C047F">
      <w:pPr>
        <w:pStyle w:val="TableofFigures"/>
        <w:tabs>
          <w:tab w:val="right" w:leader="dot" w:pos="9350"/>
        </w:tabs>
        <w:rPr>
          <w:del w:id="1057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58" w:author="Subash Subedi" w:date="2026-02-01T15:15:00Z" w16du:dateUtc="2026-02-01T09:30:00Z">
        <w:r w:rsidDel="005B63AE">
          <w:rPr>
            <w:noProof/>
          </w:rPr>
          <w:delText>Figure 14: Set Identity, Loopback Address and RoMoN of ALUMNI-BLOCK Router Through WINBOX</w:delText>
        </w:r>
        <w:r w:rsidDel="005B63AE">
          <w:rPr>
            <w:noProof/>
          </w:rPr>
          <w:tab/>
          <w:delText>7</w:delText>
        </w:r>
      </w:del>
    </w:p>
    <w:p w14:paraId="10A7CFC3" w14:textId="503C8ADA" w:rsidR="001C047F" w:rsidDel="005B63AE" w:rsidRDefault="001C047F">
      <w:pPr>
        <w:pStyle w:val="TableofFigures"/>
        <w:tabs>
          <w:tab w:val="right" w:leader="dot" w:pos="9350"/>
        </w:tabs>
        <w:rPr>
          <w:del w:id="1059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60" w:author="Subash Subedi" w:date="2026-02-01T15:15:00Z" w16du:dateUtc="2026-02-01T09:30:00Z">
        <w:r w:rsidDel="005B63AE">
          <w:rPr>
            <w:noProof/>
          </w:rPr>
          <w:delText>Figure 15: Set Identity, Loopback Address and RoMoN of KUMARI-BLOCK Router Through CMD</w:delText>
        </w:r>
        <w:r w:rsidDel="005B63AE">
          <w:rPr>
            <w:noProof/>
          </w:rPr>
          <w:tab/>
          <w:delText>7</w:delText>
        </w:r>
      </w:del>
    </w:p>
    <w:p w14:paraId="10DA2B02" w14:textId="5DD6FE72" w:rsidR="001C047F" w:rsidDel="005B63AE" w:rsidRDefault="001C047F">
      <w:pPr>
        <w:pStyle w:val="TableofFigures"/>
        <w:tabs>
          <w:tab w:val="right" w:leader="dot" w:pos="9350"/>
        </w:tabs>
        <w:rPr>
          <w:del w:id="1061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62" w:author="Subash Subedi" w:date="2026-02-01T15:15:00Z" w16du:dateUtc="2026-02-01T09:30:00Z">
        <w:r w:rsidDel="005B63AE">
          <w:rPr>
            <w:noProof/>
          </w:rPr>
          <w:delText>Figure 16: Set Identity, Loopback Address and RoMoN of KUMARI-BLOCK Router Through WINBOX</w:delText>
        </w:r>
        <w:r w:rsidDel="005B63AE">
          <w:rPr>
            <w:noProof/>
          </w:rPr>
          <w:tab/>
          <w:delText>8</w:delText>
        </w:r>
      </w:del>
    </w:p>
    <w:p w14:paraId="1CB0A3ED" w14:textId="3CE69488" w:rsidR="001C047F" w:rsidDel="005B63AE" w:rsidRDefault="001C047F">
      <w:pPr>
        <w:pStyle w:val="TableofFigures"/>
        <w:tabs>
          <w:tab w:val="right" w:leader="dot" w:pos="9350"/>
        </w:tabs>
        <w:rPr>
          <w:del w:id="1063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64" w:author="Subash Subedi" w:date="2026-02-01T15:15:00Z" w16du:dateUtc="2026-02-01T09:30:00Z">
        <w:r w:rsidDel="005B63AE">
          <w:rPr>
            <w:noProof/>
          </w:rPr>
          <w:delText>Figure 17: Configuration IP in the Core Interface of LONDON-BLOCK Router Through CMD</w:delText>
        </w:r>
        <w:r w:rsidDel="005B63AE">
          <w:rPr>
            <w:noProof/>
          </w:rPr>
          <w:tab/>
          <w:delText>10</w:delText>
        </w:r>
      </w:del>
    </w:p>
    <w:p w14:paraId="3F8D776A" w14:textId="374E8966" w:rsidR="001C047F" w:rsidDel="005B63AE" w:rsidRDefault="001C047F">
      <w:pPr>
        <w:pStyle w:val="TableofFigures"/>
        <w:tabs>
          <w:tab w:val="right" w:leader="dot" w:pos="9350"/>
        </w:tabs>
        <w:rPr>
          <w:del w:id="1065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66" w:author="Subash Subedi" w:date="2026-02-01T15:15:00Z" w16du:dateUtc="2026-02-01T09:30:00Z">
        <w:r w:rsidDel="005B63AE">
          <w:rPr>
            <w:noProof/>
          </w:rPr>
          <w:delText>Figure 18: Configuration IP in the Core Interface of LONDON-BLOCK Router Through WINBOX</w:delText>
        </w:r>
        <w:r w:rsidDel="005B63AE">
          <w:rPr>
            <w:noProof/>
          </w:rPr>
          <w:tab/>
          <w:delText>10</w:delText>
        </w:r>
      </w:del>
    </w:p>
    <w:p w14:paraId="312AFFD1" w14:textId="7BE65FE4" w:rsidR="001C047F" w:rsidDel="005B63AE" w:rsidRDefault="001C047F">
      <w:pPr>
        <w:pStyle w:val="TableofFigures"/>
        <w:tabs>
          <w:tab w:val="right" w:leader="dot" w:pos="9350"/>
        </w:tabs>
        <w:rPr>
          <w:del w:id="1067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68" w:author="Subash Subedi" w:date="2026-02-01T15:15:00Z" w16du:dateUtc="2026-02-01T09:30:00Z">
        <w:r w:rsidDel="005B63AE">
          <w:rPr>
            <w:noProof/>
          </w:rPr>
          <w:delText>Figure 19: Configuration IP in the Core Interface of UK-BLOCK Router Through CMD</w:delText>
        </w:r>
        <w:r w:rsidDel="005B63AE">
          <w:rPr>
            <w:noProof/>
          </w:rPr>
          <w:tab/>
          <w:delText>11</w:delText>
        </w:r>
      </w:del>
    </w:p>
    <w:p w14:paraId="59A4B464" w14:textId="2669014D" w:rsidR="001C047F" w:rsidDel="005B63AE" w:rsidRDefault="001C047F">
      <w:pPr>
        <w:pStyle w:val="TableofFigures"/>
        <w:tabs>
          <w:tab w:val="right" w:leader="dot" w:pos="9350"/>
        </w:tabs>
        <w:rPr>
          <w:del w:id="1069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70" w:author="Subash Subedi" w:date="2026-02-01T15:15:00Z" w16du:dateUtc="2026-02-01T09:30:00Z">
        <w:r w:rsidDel="005B63AE">
          <w:rPr>
            <w:noProof/>
          </w:rPr>
          <w:delText>Figure 20: Configuration IP in the Core Interface of UK-BLOCK Router Through WINBOX</w:delText>
        </w:r>
        <w:r w:rsidDel="005B63AE">
          <w:rPr>
            <w:noProof/>
          </w:rPr>
          <w:tab/>
          <w:delText>11</w:delText>
        </w:r>
      </w:del>
    </w:p>
    <w:p w14:paraId="1EA93466" w14:textId="3BA01254" w:rsidR="001C047F" w:rsidDel="005B63AE" w:rsidRDefault="001C047F">
      <w:pPr>
        <w:pStyle w:val="TableofFigures"/>
        <w:tabs>
          <w:tab w:val="right" w:leader="dot" w:pos="9350"/>
        </w:tabs>
        <w:rPr>
          <w:del w:id="1071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72" w:author="Subash Subedi" w:date="2026-02-01T15:15:00Z" w16du:dateUtc="2026-02-01T09:30:00Z">
        <w:r w:rsidDel="005B63AE">
          <w:rPr>
            <w:noProof/>
          </w:rPr>
          <w:delText>Figure 21: Configuration IP in the Core Interface of NEPAL-BLOCK Router Through CMD</w:delText>
        </w:r>
        <w:r w:rsidDel="005B63AE">
          <w:rPr>
            <w:noProof/>
          </w:rPr>
          <w:tab/>
          <w:delText>12</w:delText>
        </w:r>
      </w:del>
    </w:p>
    <w:p w14:paraId="5C4BFF40" w14:textId="3A9CDFD1" w:rsidR="001C047F" w:rsidDel="005B63AE" w:rsidRDefault="001C047F">
      <w:pPr>
        <w:pStyle w:val="TableofFigures"/>
        <w:tabs>
          <w:tab w:val="right" w:leader="dot" w:pos="9350"/>
        </w:tabs>
        <w:rPr>
          <w:del w:id="1073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74" w:author="Subash Subedi" w:date="2026-02-01T15:15:00Z" w16du:dateUtc="2026-02-01T09:30:00Z">
        <w:r w:rsidDel="005B63AE">
          <w:rPr>
            <w:noProof/>
          </w:rPr>
          <w:delText>Figure 22: Configuration IP in the Core Interface of NEPAL-BLOCK Router Through WINBOX</w:delText>
        </w:r>
        <w:r w:rsidDel="005B63AE">
          <w:rPr>
            <w:noProof/>
          </w:rPr>
          <w:tab/>
          <w:delText>12</w:delText>
        </w:r>
      </w:del>
    </w:p>
    <w:p w14:paraId="6A8C1E0D" w14:textId="543C5B50" w:rsidR="001C047F" w:rsidDel="005B63AE" w:rsidRDefault="001C047F">
      <w:pPr>
        <w:pStyle w:val="TableofFigures"/>
        <w:tabs>
          <w:tab w:val="right" w:leader="dot" w:pos="9350"/>
        </w:tabs>
        <w:rPr>
          <w:del w:id="1075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76" w:author="Subash Subedi" w:date="2026-02-01T15:15:00Z" w16du:dateUtc="2026-02-01T09:30:00Z">
        <w:r w:rsidDel="005B63AE">
          <w:rPr>
            <w:noProof/>
          </w:rPr>
          <w:delText>Figure 23: Configuration IP in the Core Interface of HIMAL-BLOCK Router Through CMD</w:delText>
        </w:r>
        <w:r w:rsidDel="005B63AE">
          <w:rPr>
            <w:noProof/>
          </w:rPr>
          <w:tab/>
          <w:delText>13</w:delText>
        </w:r>
      </w:del>
    </w:p>
    <w:p w14:paraId="1C69D6D4" w14:textId="4F5BCA4C" w:rsidR="001C047F" w:rsidDel="005B63AE" w:rsidRDefault="001C047F">
      <w:pPr>
        <w:pStyle w:val="TableofFigures"/>
        <w:tabs>
          <w:tab w:val="right" w:leader="dot" w:pos="9350"/>
        </w:tabs>
        <w:rPr>
          <w:del w:id="1077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78" w:author="Subash Subedi" w:date="2026-02-01T15:15:00Z" w16du:dateUtc="2026-02-01T09:30:00Z">
        <w:r w:rsidDel="005B63AE">
          <w:rPr>
            <w:noProof/>
          </w:rPr>
          <w:delText>Figure 24: Configuration IP in the Core Interface of HIMAL-BLOCK Router Through WINBOX</w:delText>
        </w:r>
        <w:r w:rsidDel="005B63AE">
          <w:rPr>
            <w:noProof/>
          </w:rPr>
          <w:tab/>
          <w:delText>13</w:delText>
        </w:r>
      </w:del>
    </w:p>
    <w:p w14:paraId="23635165" w14:textId="121FD3D7" w:rsidR="001C047F" w:rsidDel="005B63AE" w:rsidRDefault="001C047F">
      <w:pPr>
        <w:pStyle w:val="TableofFigures"/>
        <w:tabs>
          <w:tab w:val="right" w:leader="dot" w:pos="9350"/>
        </w:tabs>
        <w:rPr>
          <w:del w:id="1079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80" w:author="Subash Subedi" w:date="2026-02-01T15:15:00Z" w16du:dateUtc="2026-02-01T09:30:00Z">
        <w:r w:rsidDel="005B63AE">
          <w:rPr>
            <w:noProof/>
          </w:rPr>
          <w:delText>Figure 25: Configuration IP in the Core Interface of BRIT-BLOCK Router Through CMD</w:delText>
        </w:r>
        <w:r w:rsidDel="005B63AE">
          <w:rPr>
            <w:noProof/>
          </w:rPr>
          <w:tab/>
          <w:delText>14</w:delText>
        </w:r>
      </w:del>
    </w:p>
    <w:p w14:paraId="34364305" w14:textId="390838CD" w:rsidR="001C047F" w:rsidDel="005B63AE" w:rsidRDefault="001C047F">
      <w:pPr>
        <w:pStyle w:val="TableofFigures"/>
        <w:tabs>
          <w:tab w:val="right" w:leader="dot" w:pos="9350"/>
        </w:tabs>
        <w:rPr>
          <w:del w:id="1081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82" w:author="Subash Subedi" w:date="2026-02-01T15:15:00Z" w16du:dateUtc="2026-02-01T09:30:00Z">
        <w:r w:rsidDel="005B63AE">
          <w:rPr>
            <w:noProof/>
          </w:rPr>
          <w:delText>Figure 26: Configuration IP in the Core Interface of BRIT-BLOCK Router Through WINBOX</w:delText>
        </w:r>
        <w:r w:rsidDel="005B63AE">
          <w:rPr>
            <w:noProof/>
          </w:rPr>
          <w:tab/>
          <w:delText>14</w:delText>
        </w:r>
      </w:del>
    </w:p>
    <w:p w14:paraId="20B5DA8E" w14:textId="31EE2286" w:rsidR="001C047F" w:rsidDel="005B63AE" w:rsidRDefault="001C047F">
      <w:pPr>
        <w:pStyle w:val="TableofFigures"/>
        <w:tabs>
          <w:tab w:val="right" w:leader="dot" w:pos="9350"/>
        </w:tabs>
        <w:rPr>
          <w:del w:id="1083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84" w:author="Subash Subedi" w:date="2026-02-01T15:15:00Z" w16du:dateUtc="2026-02-01T09:30:00Z">
        <w:r w:rsidDel="005B63AE">
          <w:rPr>
            <w:noProof/>
          </w:rPr>
          <w:delText>Figure 27: Configuration IP in the Core Interface of SKILL-BLOCK Router Through CMD</w:delText>
        </w:r>
        <w:r w:rsidDel="005B63AE">
          <w:rPr>
            <w:noProof/>
          </w:rPr>
          <w:tab/>
          <w:delText>15</w:delText>
        </w:r>
      </w:del>
    </w:p>
    <w:p w14:paraId="7B8E34DA" w14:textId="3CA19402" w:rsidR="001C047F" w:rsidDel="005B63AE" w:rsidRDefault="001C047F">
      <w:pPr>
        <w:pStyle w:val="TableofFigures"/>
        <w:tabs>
          <w:tab w:val="right" w:leader="dot" w:pos="9350"/>
        </w:tabs>
        <w:rPr>
          <w:del w:id="1085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86" w:author="Subash Subedi" w:date="2026-02-01T15:15:00Z" w16du:dateUtc="2026-02-01T09:30:00Z">
        <w:r w:rsidDel="005B63AE">
          <w:rPr>
            <w:noProof/>
          </w:rPr>
          <w:delText>Figure 28: Configuration IP in the Core Interface of SKILL-BLOCK Router Through WINBOX</w:delText>
        </w:r>
        <w:r w:rsidDel="005B63AE">
          <w:rPr>
            <w:noProof/>
          </w:rPr>
          <w:tab/>
          <w:delText>15</w:delText>
        </w:r>
      </w:del>
    </w:p>
    <w:p w14:paraId="198E830A" w14:textId="288C299C" w:rsidR="001C047F" w:rsidDel="005B63AE" w:rsidRDefault="001C047F">
      <w:pPr>
        <w:pStyle w:val="TableofFigures"/>
        <w:tabs>
          <w:tab w:val="right" w:leader="dot" w:pos="9350"/>
        </w:tabs>
        <w:rPr>
          <w:del w:id="1087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88" w:author="Subash Subedi" w:date="2026-02-01T15:15:00Z" w16du:dateUtc="2026-02-01T09:30:00Z">
        <w:r w:rsidDel="005B63AE">
          <w:rPr>
            <w:noProof/>
          </w:rPr>
          <w:delText>Figure 29: Configuration IP in the Core Interface of ALUMNI-BLOCK Router Through CMD</w:delText>
        </w:r>
        <w:r w:rsidDel="005B63AE">
          <w:rPr>
            <w:noProof/>
          </w:rPr>
          <w:tab/>
          <w:delText>16</w:delText>
        </w:r>
      </w:del>
    </w:p>
    <w:p w14:paraId="0B45C338" w14:textId="4733F338" w:rsidR="001C047F" w:rsidDel="005B63AE" w:rsidRDefault="001C047F">
      <w:pPr>
        <w:pStyle w:val="TableofFigures"/>
        <w:tabs>
          <w:tab w:val="right" w:leader="dot" w:pos="9350"/>
        </w:tabs>
        <w:rPr>
          <w:del w:id="1089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90" w:author="Subash Subedi" w:date="2026-02-01T15:15:00Z" w16du:dateUtc="2026-02-01T09:30:00Z">
        <w:r w:rsidDel="005B63AE">
          <w:rPr>
            <w:noProof/>
          </w:rPr>
          <w:delText>Figure 30: Configuration IP in the Core Interface of ALUMNI-BLOCK Router Through WINBOX</w:delText>
        </w:r>
        <w:r w:rsidDel="005B63AE">
          <w:rPr>
            <w:noProof/>
          </w:rPr>
          <w:tab/>
          <w:delText>16</w:delText>
        </w:r>
      </w:del>
    </w:p>
    <w:p w14:paraId="0E5EF1BF" w14:textId="2618D4F6" w:rsidR="001C047F" w:rsidDel="005B63AE" w:rsidRDefault="001C047F">
      <w:pPr>
        <w:pStyle w:val="TableofFigures"/>
        <w:tabs>
          <w:tab w:val="right" w:leader="dot" w:pos="9350"/>
        </w:tabs>
        <w:rPr>
          <w:del w:id="1091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92" w:author="Subash Subedi" w:date="2026-02-01T15:15:00Z" w16du:dateUtc="2026-02-01T09:30:00Z">
        <w:r w:rsidDel="005B63AE">
          <w:rPr>
            <w:noProof/>
          </w:rPr>
          <w:delText>Figure 31: Configuration IP in the Core Interface of KUMARI-BLOCK Router Through CMD</w:delText>
        </w:r>
        <w:r w:rsidDel="005B63AE">
          <w:rPr>
            <w:noProof/>
          </w:rPr>
          <w:tab/>
          <w:delText>17</w:delText>
        </w:r>
      </w:del>
    </w:p>
    <w:p w14:paraId="6B6CDAEA" w14:textId="1F597A5F" w:rsidR="001C047F" w:rsidDel="005B63AE" w:rsidRDefault="001C047F">
      <w:pPr>
        <w:pStyle w:val="TableofFigures"/>
        <w:tabs>
          <w:tab w:val="right" w:leader="dot" w:pos="9350"/>
        </w:tabs>
        <w:rPr>
          <w:del w:id="1093" w:author="Subash Subedi" w:date="2026-02-01T15:15:00Z" w16du:dateUtc="2026-02-01T09:30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94" w:author="Subash Subedi" w:date="2026-02-01T15:15:00Z" w16du:dateUtc="2026-02-01T09:30:00Z">
        <w:r w:rsidDel="005B63AE">
          <w:rPr>
            <w:noProof/>
          </w:rPr>
          <w:delText>Figure 32: Configuration IP in the Core Interface of KUMARI-BLOCK Router Through WINBOX</w:delText>
        </w:r>
        <w:r w:rsidDel="005B63AE">
          <w:rPr>
            <w:noProof/>
          </w:rPr>
          <w:tab/>
          <w:delText>17</w:delText>
        </w:r>
      </w:del>
    </w:p>
    <w:p w14:paraId="3FF397A8" w14:textId="4A173B7E" w:rsidR="006F0363" w:rsidDel="001C047F" w:rsidRDefault="006F0363">
      <w:pPr>
        <w:pStyle w:val="TableofFigures"/>
        <w:tabs>
          <w:tab w:val="right" w:leader="dot" w:pos="9350"/>
        </w:tabs>
        <w:rPr>
          <w:del w:id="1095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96" w:author="Subash Subedi" w:date="2026-02-01T14:11:00Z" w16du:dateUtc="2026-02-01T08:26:00Z">
        <w:r w:rsidDel="001C047F">
          <w:rPr>
            <w:noProof/>
          </w:rPr>
          <w:delText>Figure 1: Set Identity, Loopback Address and RoMoN of LONDON_BLOCK Router Through CMD</w:delText>
        </w:r>
        <w:r w:rsidDel="001C047F">
          <w:rPr>
            <w:noProof/>
          </w:rPr>
          <w:tab/>
          <w:delText>1</w:delText>
        </w:r>
      </w:del>
    </w:p>
    <w:p w14:paraId="7F0DE90F" w14:textId="143D16D9" w:rsidR="006F0363" w:rsidDel="001C047F" w:rsidRDefault="006F0363">
      <w:pPr>
        <w:pStyle w:val="TableofFigures"/>
        <w:tabs>
          <w:tab w:val="right" w:leader="dot" w:pos="9350"/>
        </w:tabs>
        <w:rPr>
          <w:del w:id="1097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098" w:author="Subash Subedi" w:date="2026-02-01T14:11:00Z" w16du:dateUtc="2026-02-01T08:26:00Z">
        <w:r w:rsidDel="001C047F">
          <w:rPr>
            <w:noProof/>
          </w:rPr>
          <w:delText>Figure 2: Set Identity, Loopback Address and RoMoN of LONDON_BLOCK Router Through WINBOX</w:delText>
        </w:r>
        <w:r w:rsidDel="001C047F">
          <w:rPr>
            <w:noProof/>
          </w:rPr>
          <w:tab/>
          <w:delText>1</w:delText>
        </w:r>
      </w:del>
    </w:p>
    <w:p w14:paraId="53B2ED44" w14:textId="7849154A" w:rsidR="006F0363" w:rsidDel="001C047F" w:rsidRDefault="006F0363">
      <w:pPr>
        <w:pStyle w:val="TableofFigures"/>
        <w:tabs>
          <w:tab w:val="right" w:leader="dot" w:pos="9350"/>
        </w:tabs>
        <w:rPr>
          <w:del w:id="1099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00" w:author="Subash Subedi" w:date="2026-02-01T14:11:00Z" w16du:dateUtc="2026-02-01T08:26:00Z">
        <w:r w:rsidDel="001C047F">
          <w:rPr>
            <w:noProof/>
          </w:rPr>
          <w:delText>Figure 3: Set Identity, Loopback Address and RoMoN of UK-BLOCK Router Through CMD</w:delText>
        </w:r>
        <w:r w:rsidDel="001C047F">
          <w:rPr>
            <w:noProof/>
          </w:rPr>
          <w:tab/>
          <w:delText>2</w:delText>
        </w:r>
      </w:del>
    </w:p>
    <w:p w14:paraId="12453D9F" w14:textId="1F6E4EEE" w:rsidR="006F0363" w:rsidDel="001C047F" w:rsidRDefault="006F0363">
      <w:pPr>
        <w:pStyle w:val="TableofFigures"/>
        <w:tabs>
          <w:tab w:val="right" w:leader="dot" w:pos="9350"/>
        </w:tabs>
        <w:rPr>
          <w:del w:id="1101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02" w:author="Subash Subedi" w:date="2026-02-01T14:11:00Z" w16du:dateUtc="2026-02-01T08:26:00Z">
        <w:r w:rsidDel="001C047F">
          <w:rPr>
            <w:noProof/>
          </w:rPr>
          <w:delText>Figure 4: Set Identity, Loopback Address and RoMoN of UK-BLOCK Router Through WINBOX</w:delText>
        </w:r>
        <w:r w:rsidDel="001C047F">
          <w:rPr>
            <w:noProof/>
          </w:rPr>
          <w:tab/>
          <w:delText>2</w:delText>
        </w:r>
      </w:del>
    </w:p>
    <w:p w14:paraId="0559B02B" w14:textId="047097E0" w:rsidR="006F0363" w:rsidDel="001C047F" w:rsidRDefault="006F0363">
      <w:pPr>
        <w:pStyle w:val="TableofFigures"/>
        <w:tabs>
          <w:tab w:val="right" w:leader="dot" w:pos="9350"/>
        </w:tabs>
        <w:rPr>
          <w:del w:id="1103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04" w:author="Subash Subedi" w:date="2026-02-01T14:11:00Z" w16du:dateUtc="2026-02-01T08:26:00Z">
        <w:r w:rsidDel="001C047F">
          <w:rPr>
            <w:noProof/>
          </w:rPr>
          <w:delText>Figure 5: Set Identity, Loopback Address and RoMoN of NEPAL-BLOCK Router Through CMD</w:delText>
        </w:r>
        <w:r w:rsidDel="001C047F">
          <w:rPr>
            <w:noProof/>
          </w:rPr>
          <w:tab/>
          <w:delText>3</w:delText>
        </w:r>
      </w:del>
    </w:p>
    <w:p w14:paraId="5CC805F6" w14:textId="7802509E" w:rsidR="006F0363" w:rsidDel="001C047F" w:rsidRDefault="006F0363">
      <w:pPr>
        <w:pStyle w:val="TableofFigures"/>
        <w:tabs>
          <w:tab w:val="right" w:leader="dot" w:pos="9350"/>
        </w:tabs>
        <w:rPr>
          <w:del w:id="1105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06" w:author="Subash Subedi" w:date="2026-02-01T14:11:00Z" w16du:dateUtc="2026-02-01T08:26:00Z">
        <w:r w:rsidDel="001C047F">
          <w:rPr>
            <w:noProof/>
          </w:rPr>
          <w:delText>Figure 6: Set Identity, Loopback Address and RoMoN of NEPAL-BLOCK Router Through WINBOX</w:delText>
        </w:r>
        <w:r w:rsidDel="001C047F">
          <w:rPr>
            <w:noProof/>
          </w:rPr>
          <w:tab/>
          <w:delText>3</w:delText>
        </w:r>
      </w:del>
    </w:p>
    <w:p w14:paraId="00998BE2" w14:textId="5B7F75C3" w:rsidR="006F0363" w:rsidDel="001C047F" w:rsidRDefault="006F0363">
      <w:pPr>
        <w:pStyle w:val="TableofFigures"/>
        <w:tabs>
          <w:tab w:val="right" w:leader="dot" w:pos="9350"/>
        </w:tabs>
        <w:rPr>
          <w:del w:id="1107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08" w:author="Subash Subedi" w:date="2026-02-01T14:11:00Z" w16du:dateUtc="2026-02-01T08:26:00Z">
        <w:r w:rsidDel="001C047F">
          <w:rPr>
            <w:noProof/>
          </w:rPr>
          <w:delText>Figure 7: Set Identity, Loopback Address and RoMoN of NEPAL-BLOCK Router Through CMD</w:delText>
        </w:r>
        <w:r w:rsidDel="001C047F">
          <w:rPr>
            <w:noProof/>
          </w:rPr>
          <w:tab/>
          <w:delText>4</w:delText>
        </w:r>
      </w:del>
    </w:p>
    <w:p w14:paraId="1D980497" w14:textId="00063EB9" w:rsidR="006F0363" w:rsidDel="001C047F" w:rsidRDefault="006F0363">
      <w:pPr>
        <w:pStyle w:val="TableofFigures"/>
        <w:tabs>
          <w:tab w:val="right" w:leader="dot" w:pos="9350"/>
        </w:tabs>
        <w:rPr>
          <w:del w:id="1109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10" w:author="Subash Subedi" w:date="2026-02-01T14:11:00Z" w16du:dateUtc="2026-02-01T08:26:00Z">
        <w:r w:rsidDel="001C047F">
          <w:rPr>
            <w:noProof/>
          </w:rPr>
          <w:delText>Figure 8: Set Identity, Loopback Address and RoMoN of NEPAL-BLOCK Router Through WINBOX</w:delText>
        </w:r>
        <w:r w:rsidDel="001C047F">
          <w:rPr>
            <w:noProof/>
          </w:rPr>
          <w:tab/>
          <w:delText>4</w:delText>
        </w:r>
      </w:del>
    </w:p>
    <w:p w14:paraId="6BF4E421" w14:textId="1C189FD6" w:rsidR="006F0363" w:rsidDel="001C047F" w:rsidRDefault="006F0363">
      <w:pPr>
        <w:pStyle w:val="TableofFigures"/>
        <w:tabs>
          <w:tab w:val="right" w:leader="dot" w:pos="9350"/>
        </w:tabs>
        <w:rPr>
          <w:del w:id="1111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12" w:author="Subash Subedi" w:date="2026-02-01T14:11:00Z" w16du:dateUtc="2026-02-01T08:26:00Z">
        <w:r w:rsidDel="001C047F">
          <w:rPr>
            <w:noProof/>
          </w:rPr>
          <w:delText>Figure 9: Set Identity, Loopback Address and RoMoN of BRIT-BLOCK Router Through CMD</w:delText>
        </w:r>
        <w:r w:rsidDel="001C047F">
          <w:rPr>
            <w:noProof/>
          </w:rPr>
          <w:tab/>
          <w:delText>5</w:delText>
        </w:r>
      </w:del>
    </w:p>
    <w:p w14:paraId="2CE0B213" w14:textId="29EB3229" w:rsidR="006F0363" w:rsidDel="001C047F" w:rsidRDefault="006F0363">
      <w:pPr>
        <w:pStyle w:val="TableofFigures"/>
        <w:tabs>
          <w:tab w:val="right" w:leader="dot" w:pos="9350"/>
        </w:tabs>
        <w:rPr>
          <w:del w:id="1113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14" w:author="Subash Subedi" w:date="2026-02-01T14:11:00Z" w16du:dateUtc="2026-02-01T08:26:00Z">
        <w:r w:rsidDel="001C047F">
          <w:rPr>
            <w:noProof/>
          </w:rPr>
          <w:delText>Figure 10: Set Identity, Loopback Address and RoMoN of BRIT-BLOCK Router Through WINBOX</w:delText>
        </w:r>
        <w:r w:rsidDel="001C047F">
          <w:rPr>
            <w:noProof/>
          </w:rPr>
          <w:tab/>
          <w:delText>5</w:delText>
        </w:r>
      </w:del>
    </w:p>
    <w:p w14:paraId="431C4A4F" w14:textId="5DFD8DB8" w:rsidR="006F0363" w:rsidDel="001C047F" w:rsidRDefault="006F0363">
      <w:pPr>
        <w:pStyle w:val="TableofFigures"/>
        <w:tabs>
          <w:tab w:val="right" w:leader="dot" w:pos="9350"/>
        </w:tabs>
        <w:rPr>
          <w:del w:id="1115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16" w:author="Subash Subedi" w:date="2026-02-01T14:11:00Z" w16du:dateUtc="2026-02-01T08:26:00Z">
        <w:r w:rsidDel="001C047F">
          <w:rPr>
            <w:noProof/>
          </w:rPr>
          <w:delText>Figure 11: Set Identity, Loopback Address and RoMoN of SKILL-BLOCK Router Through CMD</w:delText>
        </w:r>
        <w:r w:rsidDel="001C047F">
          <w:rPr>
            <w:noProof/>
          </w:rPr>
          <w:tab/>
          <w:delText>6</w:delText>
        </w:r>
      </w:del>
    </w:p>
    <w:p w14:paraId="2F5B9683" w14:textId="58B446B5" w:rsidR="006F0363" w:rsidDel="001C047F" w:rsidRDefault="006F0363">
      <w:pPr>
        <w:pStyle w:val="TableofFigures"/>
        <w:tabs>
          <w:tab w:val="right" w:leader="dot" w:pos="9350"/>
        </w:tabs>
        <w:rPr>
          <w:del w:id="1117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18" w:author="Subash Subedi" w:date="2026-02-01T14:11:00Z" w16du:dateUtc="2026-02-01T08:26:00Z">
        <w:r w:rsidDel="001C047F">
          <w:rPr>
            <w:noProof/>
          </w:rPr>
          <w:delText>Figure 12: Set Identity, Loopback Address and RoMoN of SKILL-BLOCK Router Through WINBOX</w:delText>
        </w:r>
        <w:r w:rsidDel="001C047F">
          <w:rPr>
            <w:noProof/>
          </w:rPr>
          <w:tab/>
          <w:delText>6</w:delText>
        </w:r>
      </w:del>
    </w:p>
    <w:p w14:paraId="67A9E2F3" w14:textId="1469D92A" w:rsidR="006F0363" w:rsidDel="001C047F" w:rsidRDefault="006F0363">
      <w:pPr>
        <w:pStyle w:val="TableofFigures"/>
        <w:tabs>
          <w:tab w:val="right" w:leader="dot" w:pos="9350"/>
        </w:tabs>
        <w:rPr>
          <w:del w:id="1119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20" w:author="Subash Subedi" w:date="2026-02-01T14:11:00Z" w16du:dateUtc="2026-02-01T08:26:00Z">
        <w:r w:rsidDel="001C047F">
          <w:rPr>
            <w:noProof/>
          </w:rPr>
          <w:delText>Figure 13: Set Identity, Loopback Address and RoMoN of ALUMNI-BLOCK Router Through CMD</w:delText>
        </w:r>
        <w:r w:rsidDel="001C047F">
          <w:rPr>
            <w:noProof/>
          </w:rPr>
          <w:tab/>
          <w:delText>7</w:delText>
        </w:r>
      </w:del>
    </w:p>
    <w:p w14:paraId="7B74696D" w14:textId="44944F2B" w:rsidR="006F0363" w:rsidDel="001C047F" w:rsidRDefault="006F0363">
      <w:pPr>
        <w:pStyle w:val="TableofFigures"/>
        <w:tabs>
          <w:tab w:val="right" w:leader="dot" w:pos="9350"/>
        </w:tabs>
        <w:rPr>
          <w:del w:id="1121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22" w:author="Subash Subedi" w:date="2026-02-01T14:11:00Z" w16du:dateUtc="2026-02-01T08:26:00Z">
        <w:r w:rsidDel="001C047F">
          <w:rPr>
            <w:noProof/>
          </w:rPr>
          <w:delText>Figure 14: Set Identity, Loopback Address and RoMoN of ALUMNI-BLOCK Router Through WINBOX</w:delText>
        </w:r>
        <w:r w:rsidDel="001C047F">
          <w:rPr>
            <w:noProof/>
          </w:rPr>
          <w:tab/>
          <w:delText>7</w:delText>
        </w:r>
      </w:del>
    </w:p>
    <w:p w14:paraId="3BFD830B" w14:textId="03DDF29C" w:rsidR="006F0363" w:rsidDel="001C047F" w:rsidRDefault="006F0363">
      <w:pPr>
        <w:pStyle w:val="TableofFigures"/>
        <w:tabs>
          <w:tab w:val="right" w:leader="dot" w:pos="9350"/>
        </w:tabs>
        <w:rPr>
          <w:del w:id="1123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24" w:author="Subash Subedi" w:date="2026-02-01T14:11:00Z" w16du:dateUtc="2026-02-01T08:26:00Z">
        <w:r w:rsidDel="001C047F">
          <w:rPr>
            <w:noProof/>
          </w:rPr>
          <w:delText>Figure 15: Set Identity, Loopback Address and RoMoN of KUMARI-BLOCK Router Through CMD</w:delText>
        </w:r>
        <w:r w:rsidDel="001C047F">
          <w:rPr>
            <w:noProof/>
          </w:rPr>
          <w:tab/>
          <w:delText>8</w:delText>
        </w:r>
      </w:del>
    </w:p>
    <w:p w14:paraId="07990DFF" w14:textId="18FE4231" w:rsidR="006F0363" w:rsidDel="001C047F" w:rsidRDefault="006F0363">
      <w:pPr>
        <w:pStyle w:val="TableofFigures"/>
        <w:tabs>
          <w:tab w:val="right" w:leader="dot" w:pos="9350"/>
        </w:tabs>
        <w:rPr>
          <w:del w:id="1125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26" w:author="Subash Subedi" w:date="2026-02-01T14:11:00Z" w16du:dateUtc="2026-02-01T08:26:00Z">
        <w:r w:rsidDel="001C047F">
          <w:rPr>
            <w:noProof/>
          </w:rPr>
          <w:delText>Figure 16: Set Identity, Loopback Address and RoMoN of KUMARI-BLOCK Router Through WINBOX</w:delText>
        </w:r>
        <w:r w:rsidDel="001C047F">
          <w:rPr>
            <w:noProof/>
          </w:rPr>
          <w:tab/>
          <w:delText>8</w:delText>
        </w:r>
      </w:del>
    </w:p>
    <w:p w14:paraId="15BAB0AD" w14:textId="4433AF9B" w:rsidR="006F0363" w:rsidDel="001C047F" w:rsidRDefault="006F0363">
      <w:pPr>
        <w:pStyle w:val="TableofFigures"/>
        <w:tabs>
          <w:tab w:val="right" w:leader="dot" w:pos="9350"/>
        </w:tabs>
        <w:rPr>
          <w:del w:id="1127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28" w:author="Subash Subedi" w:date="2026-02-01T14:11:00Z" w16du:dateUtc="2026-02-01T08:26:00Z">
        <w:r w:rsidDel="001C047F">
          <w:rPr>
            <w:noProof/>
          </w:rPr>
          <w:delText>Figure 17: Configuration IP in the Core Interface of LONDON-BLOCK Router Through CMD</w:delText>
        </w:r>
        <w:r w:rsidDel="001C047F">
          <w:rPr>
            <w:noProof/>
          </w:rPr>
          <w:tab/>
          <w:delText>10</w:delText>
        </w:r>
      </w:del>
    </w:p>
    <w:p w14:paraId="3618A9CD" w14:textId="1431F3DB" w:rsidR="006F0363" w:rsidDel="001C047F" w:rsidRDefault="006F0363">
      <w:pPr>
        <w:pStyle w:val="TableofFigures"/>
        <w:tabs>
          <w:tab w:val="right" w:leader="dot" w:pos="9350"/>
        </w:tabs>
        <w:rPr>
          <w:del w:id="1129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30" w:author="Subash Subedi" w:date="2026-02-01T14:11:00Z" w16du:dateUtc="2026-02-01T08:26:00Z">
        <w:r w:rsidDel="001C047F">
          <w:rPr>
            <w:noProof/>
          </w:rPr>
          <w:delText>Figure 18: Configuration IP in the Core Interface of LONDON-BLOCK Router Through WINBOX</w:delText>
        </w:r>
        <w:r w:rsidDel="001C047F">
          <w:rPr>
            <w:noProof/>
          </w:rPr>
          <w:tab/>
          <w:delText>10</w:delText>
        </w:r>
      </w:del>
    </w:p>
    <w:p w14:paraId="6B36E5DA" w14:textId="034E2005" w:rsidR="006F0363" w:rsidDel="001C047F" w:rsidRDefault="006F0363">
      <w:pPr>
        <w:pStyle w:val="TableofFigures"/>
        <w:tabs>
          <w:tab w:val="right" w:leader="dot" w:pos="9350"/>
        </w:tabs>
        <w:rPr>
          <w:del w:id="1131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32" w:author="Subash Subedi" w:date="2026-02-01T14:11:00Z" w16du:dateUtc="2026-02-01T08:26:00Z">
        <w:r w:rsidDel="001C047F">
          <w:rPr>
            <w:noProof/>
          </w:rPr>
          <w:delText>Figure 19: Configuration IP in the Core Interface of UK-BLOCK Router Through CMD</w:delText>
        </w:r>
        <w:r w:rsidDel="001C047F">
          <w:rPr>
            <w:noProof/>
          </w:rPr>
          <w:tab/>
          <w:delText>11</w:delText>
        </w:r>
      </w:del>
    </w:p>
    <w:p w14:paraId="341CC7DE" w14:textId="31DFAC88" w:rsidR="006F0363" w:rsidDel="001C047F" w:rsidRDefault="006F0363">
      <w:pPr>
        <w:pStyle w:val="TableofFigures"/>
        <w:tabs>
          <w:tab w:val="right" w:leader="dot" w:pos="9350"/>
        </w:tabs>
        <w:rPr>
          <w:del w:id="1133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34" w:author="Subash Subedi" w:date="2026-02-01T14:11:00Z" w16du:dateUtc="2026-02-01T08:26:00Z">
        <w:r w:rsidDel="001C047F">
          <w:rPr>
            <w:noProof/>
          </w:rPr>
          <w:delText>Figure 20: Configuration IP in the Core Interface of UK-BLOCK Router Through WINBOX</w:delText>
        </w:r>
        <w:r w:rsidDel="001C047F">
          <w:rPr>
            <w:noProof/>
          </w:rPr>
          <w:tab/>
          <w:delText>12</w:delText>
        </w:r>
      </w:del>
    </w:p>
    <w:p w14:paraId="4F2C6A3C" w14:textId="0663FD39" w:rsidR="006F0363" w:rsidDel="001C047F" w:rsidRDefault="006F0363">
      <w:pPr>
        <w:pStyle w:val="TableofFigures"/>
        <w:tabs>
          <w:tab w:val="right" w:leader="dot" w:pos="9350"/>
        </w:tabs>
        <w:rPr>
          <w:del w:id="1135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36" w:author="Subash Subedi" w:date="2026-02-01T14:11:00Z" w16du:dateUtc="2026-02-01T08:26:00Z">
        <w:r w:rsidDel="001C047F">
          <w:rPr>
            <w:noProof/>
          </w:rPr>
          <w:delText>Figure 21: Configuration IP in the Core Interface of NEPAL-BLOCK Router Through CMD</w:delText>
        </w:r>
        <w:r w:rsidDel="001C047F">
          <w:rPr>
            <w:noProof/>
          </w:rPr>
          <w:tab/>
          <w:delText>13</w:delText>
        </w:r>
      </w:del>
    </w:p>
    <w:p w14:paraId="75F470C9" w14:textId="3E306E18" w:rsidR="006F0363" w:rsidDel="001C047F" w:rsidRDefault="006F0363">
      <w:pPr>
        <w:pStyle w:val="TableofFigures"/>
        <w:tabs>
          <w:tab w:val="right" w:leader="dot" w:pos="9350"/>
        </w:tabs>
        <w:rPr>
          <w:del w:id="1137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38" w:author="Subash Subedi" w:date="2026-02-01T14:11:00Z" w16du:dateUtc="2026-02-01T08:26:00Z">
        <w:r w:rsidDel="001C047F">
          <w:rPr>
            <w:noProof/>
          </w:rPr>
          <w:delText>Figure 22: Configuration IP in the Core Interface of NEPAL-BLOCK Router Through WINBOX</w:delText>
        </w:r>
        <w:r w:rsidDel="001C047F">
          <w:rPr>
            <w:noProof/>
          </w:rPr>
          <w:tab/>
          <w:delText>13</w:delText>
        </w:r>
      </w:del>
    </w:p>
    <w:p w14:paraId="3D97CBED" w14:textId="4A1271ED" w:rsidR="006F0363" w:rsidDel="001C047F" w:rsidRDefault="006F0363">
      <w:pPr>
        <w:pStyle w:val="TableofFigures"/>
        <w:tabs>
          <w:tab w:val="right" w:leader="dot" w:pos="9350"/>
        </w:tabs>
        <w:rPr>
          <w:del w:id="1139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40" w:author="Subash Subedi" w:date="2026-02-01T14:11:00Z" w16du:dateUtc="2026-02-01T08:26:00Z">
        <w:r w:rsidDel="001C047F">
          <w:rPr>
            <w:noProof/>
          </w:rPr>
          <w:delText>Figure 23: Configuration IP in the Core Interface of HIMAL-BLOCK Router Through CMD</w:delText>
        </w:r>
        <w:r w:rsidDel="001C047F">
          <w:rPr>
            <w:noProof/>
          </w:rPr>
          <w:tab/>
          <w:delText>14</w:delText>
        </w:r>
      </w:del>
    </w:p>
    <w:p w14:paraId="03771526" w14:textId="41491530" w:rsidR="006F0363" w:rsidDel="001C047F" w:rsidRDefault="006F0363">
      <w:pPr>
        <w:pStyle w:val="TableofFigures"/>
        <w:tabs>
          <w:tab w:val="right" w:leader="dot" w:pos="9350"/>
        </w:tabs>
        <w:rPr>
          <w:del w:id="1141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42" w:author="Subash Subedi" w:date="2026-02-01T14:11:00Z" w16du:dateUtc="2026-02-01T08:26:00Z">
        <w:r w:rsidDel="001C047F">
          <w:rPr>
            <w:noProof/>
          </w:rPr>
          <w:delText>Figure 24: Configuration IP in the Core Interface of HIMAL-BLOCK Router Through WINBOX</w:delText>
        </w:r>
        <w:r w:rsidDel="001C047F">
          <w:rPr>
            <w:noProof/>
          </w:rPr>
          <w:tab/>
          <w:delText>14</w:delText>
        </w:r>
      </w:del>
    </w:p>
    <w:p w14:paraId="0A730250" w14:textId="1A89217A" w:rsidR="006F0363" w:rsidDel="001C047F" w:rsidRDefault="006F0363">
      <w:pPr>
        <w:pStyle w:val="TableofFigures"/>
        <w:tabs>
          <w:tab w:val="right" w:leader="dot" w:pos="9350"/>
        </w:tabs>
        <w:rPr>
          <w:del w:id="1143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44" w:author="Subash Subedi" w:date="2026-02-01T14:11:00Z" w16du:dateUtc="2026-02-01T08:26:00Z">
        <w:r w:rsidDel="001C047F">
          <w:rPr>
            <w:noProof/>
          </w:rPr>
          <w:delText>Figure 25: Configuration IP in the Core Interface of BRIT-BLOCK Router Through CMD</w:delText>
        </w:r>
        <w:r w:rsidDel="001C047F">
          <w:rPr>
            <w:noProof/>
          </w:rPr>
          <w:tab/>
          <w:delText>15</w:delText>
        </w:r>
      </w:del>
    </w:p>
    <w:p w14:paraId="792C70AE" w14:textId="18FD1D76" w:rsidR="006F0363" w:rsidDel="001C047F" w:rsidRDefault="006F0363">
      <w:pPr>
        <w:pStyle w:val="TableofFigures"/>
        <w:tabs>
          <w:tab w:val="right" w:leader="dot" w:pos="9350"/>
        </w:tabs>
        <w:rPr>
          <w:del w:id="1145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46" w:author="Subash Subedi" w:date="2026-02-01T14:11:00Z" w16du:dateUtc="2026-02-01T08:26:00Z">
        <w:r w:rsidDel="001C047F">
          <w:rPr>
            <w:noProof/>
          </w:rPr>
          <w:delText>Figure 26: Configuration IP in the Core Interface of BRIT-BLOCK Router Through WINBOX</w:delText>
        </w:r>
        <w:r w:rsidDel="001C047F">
          <w:rPr>
            <w:noProof/>
          </w:rPr>
          <w:tab/>
          <w:delText>15</w:delText>
        </w:r>
      </w:del>
    </w:p>
    <w:p w14:paraId="38EBB733" w14:textId="5F968552" w:rsidR="006F0363" w:rsidDel="001C047F" w:rsidRDefault="006F0363">
      <w:pPr>
        <w:pStyle w:val="TableofFigures"/>
        <w:tabs>
          <w:tab w:val="right" w:leader="dot" w:pos="9350"/>
        </w:tabs>
        <w:rPr>
          <w:del w:id="1147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48" w:author="Subash Subedi" w:date="2026-02-01T14:11:00Z" w16du:dateUtc="2026-02-01T08:26:00Z">
        <w:r w:rsidDel="001C047F">
          <w:rPr>
            <w:noProof/>
          </w:rPr>
          <w:delText>Figure 27: Configuration IP in the Core Interface of SKILL-BLOCK Router Through CMD</w:delText>
        </w:r>
        <w:r w:rsidDel="001C047F">
          <w:rPr>
            <w:noProof/>
          </w:rPr>
          <w:tab/>
          <w:delText>16</w:delText>
        </w:r>
      </w:del>
    </w:p>
    <w:p w14:paraId="45E00042" w14:textId="7784D5D1" w:rsidR="006F0363" w:rsidDel="001C047F" w:rsidRDefault="006F0363">
      <w:pPr>
        <w:pStyle w:val="TableofFigures"/>
        <w:tabs>
          <w:tab w:val="right" w:leader="dot" w:pos="9350"/>
        </w:tabs>
        <w:rPr>
          <w:del w:id="1149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50" w:author="Subash Subedi" w:date="2026-02-01T14:11:00Z" w16du:dateUtc="2026-02-01T08:26:00Z">
        <w:r w:rsidDel="001C047F">
          <w:rPr>
            <w:noProof/>
          </w:rPr>
          <w:delText>Figure 28: Configuration IP in the Core Interface of SKILL-BLOCK Router Through WINBOX</w:delText>
        </w:r>
        <w:r w:rsidDel="001C047F">
          <w:rPr>
            <w:noProof/>
          </w:rPr>
          <w:tab/>
          <w:delText>16</w:delText>
        </w:r>
      </w:del>
    </w:p>
    <w:p w14:paraId="3D76D0EC" w14:textId="32B3F14A" w:rsidR="006F0363" w:rsidDel="001C047F" w:rsidRDefault="006F0363">
      <w:pPr>
        <w:pStyle w:val="TableofFigures"/>
        <w:tabs>
          <w:tab w:val="right" w:leader="dot" w:pos="9350"/>
        </w:tabs>
        <w:rPr>
          <w:del w:id="1151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52" w:author="Subash Subedi" w:date="2026-02-01T14:11:00Z" w16du:dateUtc="2026-02-01T08:26:00Z">
        <w:r w:rsidDel="001C047F">
          <w:rPr>
            <w:noProof/>
          </w:rPr>
          <w:delText>Figure 29: Configuration IP in the Core Interface of ALUMNI-BLOCK Router Through CMD</w:delText>
        </w:r>
        <w:r w:rsidDel="001C047F">
          <w:rPr>
            <w:noProof/>
          </w:rPr>
          <w:tab/>
          <w:delText>17</w:delText>
        </w:r>
      </w:del>
    </w:p>
    <w:p w14:paraId="1239CB9F" w14:textId="455D8AC3" w:rsidR="006F0363" w:rsidDel="001C047F" w:rsidRDefault="006F0363">
      <w:pPr>
        <w:pStyle w:val="TableofFigures"/>
        <w:tabs>
          <w:tab w:val="right" w:leader="dot" w:pos="9350"/>
        </w:tabs>
        <w:rPr>
          <w:del w:id="1153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54" w:author="Subash Subedi" w:date="2026-02-01T14:11:00Z" w16du:dateUtc="2026-02-01T08:26:00Z">
        <w:r w:rsidDel="001C047F">
          <w:rPr>
            <w:noProof/>
          </w:rPr>
          <w:delText>Figure 30: Configuration IP in the Core Interface of ALUMNI-BLOCK Router Through WINBOX</w:delText>
        </w:r>
        <w:r w:rsidDel="001C047F">
          <w:rPr>
            <w:noProof/>
          </w:rPr>
          <w:tab/>
          <w:delText>17</w:delText>
        </w:r>
      </w:del>
    </w:p>
    <w:p w14:paraId="4E455D17" w14:textId="52DAFFDC" w:rsidR="006F0363" w:rsidDel="001C047F" w:rsidRDefault="006F0363">
      <w:pPr>
        <w:pStyle w:val="TableofFigures"/>
        <w:tabs>
          <w:tab w:val="right" w:leader="dot" w:pos="9350"/>
        </w:tabs>
        <w:rPr>
          <w:del w:id="1155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56" w:author="Subash Subedi" w:date="2026-02-01T14:11:00Z" w16du:dateUtc="2026-02-01T08:26:00Z">
        <w:r w:rsidDel="001C047F">
          <w:rPr>
            <w:noProof/>
          </w:rPr>
          <w:delText>Figure 31: Configuration IP in the Core Interface of KUMARI-BLOCK Router Through CMD</w:delText>
        </w:r>
        <w:r w:rsidDel="001C047F">
          <w:rPr>
            <w:noProof/>
          </w:rPr>
          <w:tab/>
          <w:delText>18</w:delText>
        </w:r>
      </w:del>
    </w:p>
    <w:p w14:paraId="56111C63" w14:textId="23325618" w:rsidR="006F0363" w:rsidDel="001C047F" w:rsidRDefault="006F0363">
      <w:pPr>
        <w:pStyle w:val="TableofFigures"/>
        <w:tabs>
          <w:tab w:val="right" w:leader="dot" w:pos="9350"/>
        </w:tabs>
        <w:rPr>
          <w:del w:id="1157" w:author="Subash Subedi" w:date="2026-02-01T14:11:00Z" w16du:dateUtc="2026-02-01T08:26:00Z"/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del w:id="1158" w:author="Subash Subedi" w:date="2026-02-01T14:11:00Z" w16du:dateUtc="2026-02-01T08:26:00Z">
        <w:r w:rsidDel="001C047F">
          <w:rPr>
            <w:noProof/>
          </w:rPr>
          <w:delText>Figure 32: Configuration IP in the Core Interface of KUMARI-BLOCK Router Through WINBOX</w:delText>
        </w:r>
        <w:r w:rsidDel="001C047F">
          <w:rPr>
            <w:noProof/>
          </w:rPr>
          <w:tab/>
          <w:delText>18</w:delText>
        </w:r>
      </w:del>
    </w:p>
    <w:p w14:paraId="107405CE" w14:textId="697AE46B" w:rsidR="007D7AAC" w:rsidRDefault="00DA3DB3" w:rsidP="007D7AAC">
      <w:r>
        <w:fldChar w:fldCharType="end"/>
      </w:r>
    </w:p>
    <w:p w14:paraId="4E0F7CB6" w14:textId="77777777" w:rsidR="007D7AAC" w:rsidRDefault="007D7AAC" w:rsidP="007D7AAC"/>
    <w:p w14:paraId="433039E5" w14:textId="77777777" w:rsidR="007D7AAC" w:rsidRPr="00B14046" w:rsidRDefault="007D7AAC" w:rsidP="007D7AAC">
      <w:pPr>
        <w:rPr>
          <w:sz w:val="28"/>
        </w:rPr>
      </w:pPr>
    </w:p>
    <w:p w14:paraId="6C252641" w14:textId="77777777" w:rsidR="001E150F" w:rsidRDefault="001E150F">
      <w:pPr>
        <w:spacing w:after="200" w:line="276" w:lineRule="auto"/>
        <w:rPr>
          <w:b/>
          <w:sz w:val="28"/>
        </w:rPr>
      </w:pPr>
      <w:r>
        <w:rPr>
          <w:b/>
          <w:sz w:val="28"/>
        </w:rPr>
        <w:br w:type="page"/>
      </w:r>
    </w:p>
    <w:p w14:paraId="2C29CF9F" w14:textId="0AAB63ED" w:rsidR="007D7AAC" w:rsidRPr="00B14046" w:rsidRDefault="007D7AAC" w:rsidP="007D7AAC">
      <w:pPr>
        <w:rPr>
          <w:b/>
          <w:sz w:val="28"/>
        </w:rPr>
      </w:pPr>
      <w:r w:rsidRPr="00B14046">
        <w:rPr>
          <w:b/>
          <w:sz w:val="28"/>
        </w:rPr>
        <w:lastRenderedPageBreak/>
        <w:t>List of Tables</w:t>
      </w:r>
    </w:p>
    <w:p w14:paraId="5B0EE0E6" w14:textId="77777777" w:rsidR="007D7AAC" w:rsidRDefault="007D7AAC" w:rsidP="007D7AAC">
      <w:pPr>
        <w:spacing w:after="200" w:line="276" w:lineRule="auto"/>
        <w:sectPr w:rsidR="007D7AAC" w:rsidSect="00432C7B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8170CC4" w14:textId="77777777" w:rsidR="00432C7B" w:rsidRDefault="00432C7B" w:rsidP="00427B82">
      <w:pPr>
        <w:pStyle w:val="Heading1"/>
        <w:numPr>
          <w:ilvl w:val="0"/>
          <w:numId w:val="5"/>
        </w:numPr>
        <w:tabs>
          <w:tab w:val="clear" w:pos="0"/>
        </w:tabs>
        <w:ind w:left="0" w:firstLine="0"/>
      </w:pPr>
      <w:bookmarkStart w:id="1159" w:name="_Toc220324717"/>
      <w:bookmarkStart w:id="1160" w:name="_Toc220852074"/>
      <w:r>
        <w:lastRenderedPageBreak/>
        <w:t>Set Identity, Loopback Address and RoMON to all Routers</w:t>
      </w:r>
      <w:bookmarkEnd w:id="1159"/>
      <w:bookmarkEnd w:id="1160"/>
    </w:p>
    <w:p w14:paraId="5751AF7E" w14:textId="77777777" w:rsidR="00432C7B" w:rsidRDefault="00432C7B" w:rsidP="00427B82">
      <w:pPr>
        <w:pStyle w:val="Heading2"/>
        <w:numPr>
          <w:ilvl w:val="1"/>
          <w:numId w:val="5"/>
        </w:numPr>
        <w:ind w:left="1080" w:hanging="360"/>
      </w:pPr>
      <w:bookmarkStart w:id="1161" w:name="_Toc220324718"/>
      <w:bookmarkStart w:id="1162" w:name="_Toc220852075"/>
      <w:r>
        <w:t>LONDON-BLOCK</w:t>
      </w:r>
      <w:bookmarkEnd w:id="1161"/>
      <w:bookmarkEnd w:id="1162"/>
    </w:p>
    <w:p w14:paraId="73C64B03" w14:textId="2F17BB86" w:rsidR="00432C7B" w:rsidRDefault="00432C7B" w:rsidP="00432C7B">
      <w:pPr>
        <w:ind w:left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4C6CF70C" w14:textId="77777777" w:rsidTr="003D6EDC">
        <w:tc>
          <w:tcPr>
            <w:tcW w:w="9350" w:type="dxa"/>
          </w:tcPr>
          <w:p w14:paraId="1938B4EB" w14:textId="77777777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/system identity set name=LONDON-BLOCK</w:t>
            </w:r>
          </w:p>
          <w:p w14:paraId="2F81548B" w14:textId="77777777" w:rsidR="00432C7B" w:rsidRPr="00B45040" w:rsidRDefault="00432C7B" w:rsidP="003D6EDC">
            <w:pPr>
              <w:rPr>
                <w:rFonts w:eastAsia="Calibri" w:cs="Mangal"/>
              </w:rPr>
            </w:pPr>
          </w:p>
          <w:p w14:paraId="0F9522AE" w14:textId="77777777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/interface bridge add name=loopback comment="LONDON-BLOCK_160.30.132.1_LOOPBACK"</w:t>
            </w:r>
          </w:p>
          <w:p w14:paraId="676019F1" w14:textId="77777777" w:rsidR="00432C7B" w:rsidRPr="00B45040" w:rsidRDefault="00432C7B" w:rsidP="003D6EDC">
            <w:pPr>
              <w:rPr>
                <w:rFonts w:eastAsia="Calibri" w:cs="Mangal"/>
              </w:rPr>
            </w:pPr>
          </w:p>
          <w:p w14:paraId="6CD01D3F" w14:textId="77777777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/ip address add address=160.30.132.1/32 interface=loopback comment="LONDON-BLOCK_160.30.132.1_LOOPBACK"</w:t>
            </w:r>
          </w:p>
          <w:p w14:paraId="06FEECE8" w14:textId="77777777" w:rsidR="00432C7B" w:rsidRPr="00B45040" w:rsidRDefault="00432C7B" w:rsidP="003D6EDC">
            <w:pPr>
              <w:rPr>
                <w:rFonts w:eastAsia="Calibri" w:cs="Mangal"/>
              </w:rPr>
            </w:pPr>
          </w:p>
          <w:p w14:paraId="7CD32CDC" w14:textId="77777777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/tool/romon/set enabled=yes</w:t>
            </w:r>
          </w:p>
        </w:tc>
      </w:tr>
    </w:tbl>
    <w:p w14:paraId="0B4E5C68" w14:textId="77777777" w:rsidR="00432C7B" w:rsidRDefault="00432C7B" w:rsidP="00432C7B">
      <w:pPr>
        <w:ind w:left="720"/>
      </w:pPr>
    </w:p>
    <w:p w14:paraId="583BBB7A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2A03C1E1" wp14:editId="6D31B10C">
            <wp:extent cx="5943600" cy="707390"/>
            <wp:effectExtent l="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0BEB" w14:textId="37DA23DC" w:rsidR="00432C7B" w:rsidRDefault="00432C7B" w:rsidP="00432C7B">
      <w:pPr>
        <w:pStyle w:val="Caption"/>
        <w:jc w:val="center"/>
      </w:pPr>
      <w:bookmarkStart w:id="1163" w:name="_Toc220324675"/>
      <w:bookmarkStart w:id="1164" w:name="_Toc220523592"/>
      <w:bookmarkStart w:id="1165" w:name="_Toc22085221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1</w:t>
      </w:r>
      <w:r>
        <w:fldChar w:fldCharType="end"/>
      </w:r>
      <w:r>
        <w:t>: Set Identity, Loopback Address and RoMoN of LONDON_BLOCK Router Through CMD</w:t>
      </w:r>
      <w:bookmarkEnd w:id="1163"/>
      <w:bookmarkEnd w:id="1164"/>
      <w:bookmarkEnd w:id="1165"/>
    </w:p>
    <w:p w14:paraId="7899EC9E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2662112C" wp14:editId="1B39898C">
            <wp:extent cx="5204460" cy="2795905"/>
            <wp:effectExtent l="0" t="0" r="0" b="0"/>
            <wp:docPr id="30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56B8" w14:textId="43822D87" w:rsidR="00432C7B" w:rsidRDefault="00432C7B" w:rsidP="00432C7B">
      <w:pPr>
        <w:pStyle w:val="Caption"/>
        <w:jc w:val="center"/>
      </w:pPr>
      <w:bookmarkStart w:id="1166" w:name="_Toc220324676"/>
      <w:bookmarkStart w:id="1167" w:name="_Toc220523593"/>
      <w:bookmarkStart w:id="1168" w:name="_Toc22085222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2</w:t>
      </w:r>
      <w:r>
        <w:fldChar w:fldCharType="end"/>
      </w:r>
      <w:r>
        <w:t>: Set Identity, Loopback Address and RoMoN of LONDON_BLOCK Router Through WINBOX</w:t>
      </w:r>
      <w:bookmarkEnd w:id="1166"/>
      <w:bookmarkEnd w:id="1167"/>
      <w:bookmarkEnd w:id="1168"/>
    </w:p>
    <w:p w14:paraId="4E66AB48" w14:textId="77777777" w:rsidR="00432C7B" w:rsidRDefault="00432C7B" w:rsidP="00432C7B"/>
    <w:p w14:paraId="53C5CC36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169" w:name="_Toc220324719"/>
      <w:bookmarkStart w:id="1170" w:name="_Toc220852076"/>
      <w:r>
        <w:t>UK-BLOCK</w:t>
      </w:r>
      <w:bookmarkEnd w:id="1169"/>
      <w:bookmarkEnd w:id="1170"/>
    </w:p>
    <w:p w14:paraId="66381266" w14:textId="77777777" w:rsidR="00432C7B" w:rsidRDefault="00432C7B" w:rsidP="00432C7B">
      <w:pPr>
        <w:ind w:firstLine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34631AA" w14:textId="77777777" w:rsidTr="003D6EDC">
        <w:tc>
          <w:tcPr>
            <w:tcW w:w="9350" w:type="dxa"/>
          </w:tcPr>
          <w:p w14:paraId="1026CAA5" w14:textId="77777777" w:rsidR="00432C7B" w:rsidRPr="00B45040" w:rsidRDefault="00432C7B" w:rsidP="003D6EDC">
            <w:pPr>
              <w:rPr>
                <w:rStyle w:val="IndexLink"/>
              </w:rPr>
            </w:pPr>
            <w:r w:rsidRPr="00B45040">
              <w:rPr>
                <w:rStyle w:val="IndexLink"/>
              </w:rPr>
              <w:t>/system identity set name= UK-BLOCK</w:t>
            </w:r>
          </w:p>
          <w:p w14:paraId="3B38CB86" w14:textId="77777777" w:rsidR="00432C7B" w:rsidRPr="00B45040" w:rsidRDefault="00432C7B" w:rsidP="003D6EDC">
            <w:pPr>
              <w:rPr>
                <w:rStyle w:val="IndexLink"/>
              </w:rPr>
            </w:pPr>
          </w:p>
          <w:p w14:paraId="0CE49445" w14:textId="77777777" w:rsidR="00432C7B" w:rsidRPr="00B45040" w:rsidRDefault="00432C7B" w:rsidP="003D6EDC">
            <w:pPr>
              <w:rPr>
                <w:rStyle w:val="IndexLink"/>
              </w:rPr>
            </w:pPr>
            <w:r w:rsidRPr="00B45040">
              <w:rPr>
                <w:rStyle w:val="IndexLink"/>
              </w:rPr>
              <w:t>/interface bridge add name=loopback comment=" UK-BLOCK_160.30.132.11_LOOPBACK"</w:t>
            </w:r>
          </w:p>
          <w:p w14:paraId="3818E492" w14:textId="77777777" w:rsidR="00432C7B" w:rsidRPr="00B45040" w:rsidRDefault="00432C7B" w:rsidP="003D6EDC">
            <w:pPr>
              <w:rPr>
                <w:rStyle w:val="IndexLink"/>
              </w:rPr>
            </w:pPr>
          </w:p>
          <w:p w14:paraId="2E059626" w14:textId="77777777" w:rsidR="00432C7B" w:rsidRPr="00B45040" w:rsidRDefault="00432C7B" w:rsidP="003D6EDC">
            <w:pPr>
              <w:rPr>
                <w:rStyle w:val="IndexLink"/>
              </w:rPr>
            </w:pPr>
            <w:r w:rsidRPr="00B45040">
              <w:rPr>
                <w:rStyle w:val="IndexLink"/>
              </w:rPr>
              <w:t>/ip address add address=160.30.132.11/32 interface=loopback comment=" UK-BLOCK_160.30.132.11_LOOPBACK"</w:t>
            </w:r>
          </w:p>
          <w:p w14:paraId="275DF2DE" w14:textId="77777777" w:rsidR="00432C7B" w:rsidRPr="00B45040" w:rsidRDefault="00432C7B" w:rsidP="003D6EDC">
            <w:pPr>
              <w:rPr>
                <w:rStyle w:val="IndexLink"/>
              </w:rPr>
            </w:pPr>
          </w:p>
          <w:p w14:paraId="5A3AF7ED" w14:textId="77777777" w:rsidR="00432C7B" w:rsidRPr="00B45040" w:rsidRDefault="00432C7B" w:rsidP="003D6EDC">
            <w:pPr>
              <w:rPr>
                <w:rStyle w:val="IndexLink"/>
              </w:rPr>
            </w:pPr>
            <w:r w:rsidRPr="00B45040">
              <w:rPr>
                <w:rStyle w:val="IndexLink"/>
              </w:rPr>
              <w:t>/tool/romon/set enabled=yes</w:t>
            </w:r>
          </w:p>
        </w:tc>
      </w:tr>
    </w:tbl>
    <w:p w14:paraId="56EC162E" w14:textId="77777777" w:rsidR="00432C7B" w:rsidRDefault="00432C7B" w:rsidP="00432C7B"/>
    <w:p w14:paraId="3A1BD13B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095E7B0E" wp14:editId="08A38E99">
            <wp:extent cx="5943600" cy="814705"/>
            <wp:effectExtent l="0" t="0" r="0" b="0"/>
            <wp:docPr id="31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9B33" w14:textId="0C956752" w:rsidR="00432C7B" w:rsidRDefault="00432C7B" w:rsidP="00432C7B">
      <w:pPr>
        <w:pStyle w:val="Caption"/>
        <w:jc w:val="center"/>
      </w:pPr>
      <w:bookmarkStart w:id="1171" w:name="_Toc220324677"/>
      <w:bookmarkStart w:id="1172" w:name="_Toc220523594"/>
      <w:bookmarkStart w:id="1173" w:name="_Toc22085222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3</w:t>
      </w:r>
      <w:r>
        <w:fldChar w:fldCharType="end"/>
      </w:r>
      <w:r>
        <w:t>: Set Identity, Loopback Address and RoMoN of UK-BLOCK Router Through CMD</w:t>
      </w:r>
      <w:bookmarkEnd w:id="1171"/>
      <w:bookmarkEnd w:id="1172"/>
      <w:bookmarkEnd w:id="1173"/>
    </w:p>
    <w:p w14:paraId="41ECDA67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05A23424" wp14:editId="3AB6F12A">
            <wp:extent cx="5715000" cy="3073803"/>
            <wp:effectExtent l="0" t="0" r="0" b="0"/>
            <wp:docPr id="32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942" cy="30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8A52" w14:textId="1CAB3C7D" w:rsidR="00432C7B" w:rsidRDefault="00432C7B" w:rsidP="00432C7B">
      <w:pPr>
        <w:pStyle w:val="Caption"/>
        <w:jc w:val="center"/>
      </w:pPr>
      <w:bookmarkStart w:id="1174" w:name="_Toc220324678"/>
      <w:bookmarkStart w:id="1175" w:name="_Toc220523595"/>
      <w:bookmarkStart w:id="1176" w:name="_Toc22085222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4</w:t>
      </w:r>
      <w:r>
        <w:fldChar w:fldCharType="end"/>
      </w:r>
      <w:r>
        <w:t>: Set Identity, Loopback Address and RoMoN of UK-BLOCK Router Through WINBOX</w:t>
      </w:r>
      <w:bookmarkEnd w:id="1174"/>
      <w:bookmarkEnd w:id="1175"/>
      <w:bookmarkEnd w:id="1176"/>
    </w:p>
    <w:p w14:paraId="6F5E2AA7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177" w:name="_Toc220324720"/>
      <w:bookmarkStart w:id="1178" w:name="_Toc220852077"/>
      <w:r>
        <w:lastRenderedPageBreak/>
        <w:t>NEPAL-BLOCK</w:t>
      </w:r>
      <w:bookmarkEnd w:id="1177"/>
      <w:bookmarkEnd w:id="1178"/>
    </w:p>
    <w:p w14:paraId="0A9731B9" w14:textId="77777777" w:rsidR="00432C7B" w:rsidRDefault="00432C7B" w:rsidP="00432C7B">
      <w:pPr>
        <w:ind w:left="90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47D1925B" w14:textId="77777777" w:rsidTr="003D6EDC">
        <w:tc>
          <w:tcPr>
            <w:tcW w:w="9350" w:type="dxa"/>
          </w:tcPr>
          <w:p w14:paraId="655B2CCB" w14:textId="77777777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/system identity set name=NEPAL-BLOCK</w:t>
            </w:r>
          </w:p>
          <w:p w14:paraId="75D2567D" w14:textId="77777777" w:rsidR="00432C7B" w:rsidRPr="00B45040" w:rsidRDefault="00432C7B" w:rsidP="003D6EDC">
            <w:pPr>
              <w:rPr>
                <w:rFonts w:eastAsia="Calibri" w:cs="Mangal"/>
              </w:rPr>
            </w:pPr>
          </w:p>
          <w:p w14:paraId="214CE516" w14:textId="77777777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/interface bridge add name=loopback comment="NEPAL-BLOCK_160.30.132.12_LOOPBACK"</w:t>
            </w:r>
          </w:p>
          <w:p w14:paraId="1DFD3138" w14:textId="77777777" w:rsidR="00432C7B" w:rsidRPr="00B45040" w:rsidRDefault="00432C7B" w:rsidP="003D6EDC">
            <w:pPr>
              <w:rPr>
                <w:rFonts w:eastAsia="Calibri" w:cs="Mangal"/>
              </w:rPr>
            </w:pPr>
          </w:p>
          <w:p w14:paraId="1555FBFA" w14:textId="77777777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/ip address add address=160.30.132.12/32 interface=loopback comment="NEPAL-BLOCK_160.30.132.12_LOOPBACK"</w:t>
            </w:r>
          </w:p>
          <w:p w14:paraId="1EB05600" w14:textId="77777777" w:rsidR="00432C7B" w:rsidRPr="00B45040" w:rsidRDefault="00432C7B" w:rsidP="003D6EDC">
            <w:pPr>
              <w:rPr>
                <w:rFonts w:eastAsia="Calibri" w:cs="Mangal"/>
              </w:rPr>
            </w:pPr>
          </w:p>
          <w:p w14:paraId="6DE00FF8" w14:textId="77777777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/tool/romon/set enabled=yes</w:t>
            </w:r>
          </w:p>
        </w:tc>
      </w:tr>
    </w:tbl>
    <w:p w14:paraId="4DE8913D" w14:textId="77777777" w:rsidR="00432C7B" w:rsidRDefault="00432C7B" w:rsidP="00432C7B"/>
    <w:p w14:paraId="6E18A561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174EB8EB" wp14:editId="4218CEFC">
            <wp:extent cx="5943600" cy="1099185"/>
            <wp:effectExtent l="0" t="0" r="0" b="0"/>
            <wp:docPr id="33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5A5F" w14:textId="6DC9CBE9" w:rsidR="00432C7B" w:rsidRDefault="00432C7B" w:rsidP="00432C7B">
      <w:pPr>
        <w:pStyle w:val="Caption"/>
        <w:jc w:val="center"/>
      </w:pPr>
      <w:bookmarkStart w:id="1179" w:name="_Toc220324679"/>
      <w:bookmarkStart w:id="1180" w:name="_Toc220523596"/>
      <w:bookmarkStart w:id="1181" w:name="_Toc22085222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5</w:t>
      </w:r>
      <w:r>
        <w:fldChar w:fldCharType="end"/>
      </w:r>
      <w:r>
        <w:t>: Set Identity, Loopback Address and RoMoN of NEPAL-BLOCK Router Through CMD</w:t>
      </w:r>
      <w:bookmarkEnd w:id="1179"/>
      <w:bookmarkEnd w:id="1180"/>
      <w:bookmarkEnd w:id="1181"/>
    </w:p>
    <w:p w14:paraId="43D0CA26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4CC97B8D" wp14:editId="6895C08A">
            <wp:extent cx="5699125" cy="3076575"/>
            <wp:effectExtent l="0" t="0" r="0" b="0"/>
            <wp:docPr id="34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F344" w14:textId="00E683E0" w:rsidR="00432C7B" w:rsidRDefault="00432C7B" w:rsidP="00432C7B">
      <w:pPr>
        <w:pStyle w:val="Caption"/>
        <w:jc w:val="center"/>
      </w:pPr>
      <w:bookmarkStart w:id="1182" w:name="_Toc220324680"/>
      <w:bookmarkStart w:id="1183" w:name="_Toc220523597"/>
      <w:bookmarkStart w:id="1184" w:name="_Toc22085222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6</w:t>
      </w:r>
      <w:r>
        <w:fldChar w:fldCharType="end"/>
      </w:r>
      <w:r>
        <w:t>: Set Identity, Loopback Address and RoMoN of NEPAL-BLOCK Router Through WINBOX</w:t>
      </w:r>
      <w:bookmarkEnd w:id="1182"/>
      <w:bookmarkEnd w:id="1183"/>
      <w:bookmarkEnd w:id="1184"/>
    </w:p>
    <w:p w14:paraId="4C6C3AE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185" w:name="_Toc220324721"/>
      <w:bookmarkStart w:id="1186" w:name="_Toc220852078"/>
      <w:r>
        <w:lastRenderedPageBreak/>
        <w:t>HIMAL-BLOCK</w:t>
      </w:r>
      <w:bookmarkEnd w:id="1185"/>
      <w:bookmarkEnd w:id="1186"/>
    </w:p>
    <w:p w14:paraId="6F1CFA39" w14:textId="77777777" w:rsidR="00432C7B" w:rsidRDefault="00432C7B" w:rsidP="00432C7B">
      <w:pPr>
        <w:ind w:left="90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196F3621" w14:textId="77777777" w:rsidTr="003D6EDC">
        <w:tc>
          <w:tcPr>
            <w:tcW w:w="9350" w:type="dxa"/>
          </w:tcPr>
          <w:p w14:paraId="45B84708" w14:textId="77777777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/system identity set name=HIMAL-BLOCK</w:t>
            </w:r>
          </w:p>
          <w:p w14:paraId="4989CE27" w14:textId="77777777" w:rsidR="00432C7B" w:rsidRPr="00B45040" w:rsidRDefault="00432C7B" w:rsidP="003D6EDC">
            <w:pPr>
              <w:rPr>
                <w:rFonts w:eastAsia="Calibri" w:cs="Mangal"/>
              </w:rPr>
            </w:pPr>
          </w:p>
          <w:p w14:paraId="46B69C9D" w14:textId="77777777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/interface bridge add name=loopback comment="HIMAL-BLOCK_160.30.132.13_LOOPBACK"</w:t>
            </w:r>
          </w:p>
          <w:p w14:paraId="66A302D5" w14:textId="77777777" w:rsidR="00432C7B" w:rsidRPr="00B45040" w:rsidRDefault="00432C7B" w:rsidP="003D6EDC">
            <w:pPr>
              <w:rPr>
                <w:rFonts w:eastAsia="Calibri" w:cs="Mangal"/>
              </w:rPr>
            </w:pPr>
          </w:p>
          <w:p w14:paraId="16B09061" w14:textId="77777777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/ip address add address=160.30.132.13/32 interface=loopback comment="HIMAL-BLOCK_160.30.132.13_LOOPBACK"</w:t>
            </w:r>
          </w:p>
          <w:p w14:paraId="0E9F9B67" w14:textId="77777777" w:rsidR="00432C7B" w:rsidRPr="00B45040" w:rsidRDefault="00432C7B" w:rsidP="003D6EDC">
            <w:pPr>
              <w:rPr>
                <w:rFonts w:eastAsia="Calibri" w:cs="Mangal"/>
              </w:rPr>
            </w:pPr>
          </w:p>
          <w:p w14:paraId="1C1980CF" w14:textId="77777777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/tool/romon/set enabled=yes</w:t>
            </w:r>
          </w:p>
        </w:tc>
      </w:tr>
    </w:tbl>
    <w:p w14:paraId="5A7C5AEA" w14:textId="77777777" w:rsidR="00432C7B" w:rsidRDefault="00432C7B" w:rsidP="00432C7B"/>
    <w:p w14:paraId="6FB8B56C" w14:textId="77777777" w:rsidR="00432C7B" w:rsidRDefault="00432C7B" w:rsidP="00432C7B">
      <w:pPr>
        <w:keepNext/>
      </w:pPr>
      <w:r>
        <w:rPr>
          <w:noProof/>
        </w:rPr>
        <w:drawing>
          <wp:inline distT="0" distB="0" distL="0" distR="0" wp14:anchorId="540852B0" wp14:editId="5E58FAA2">
            <wp:extent cx="5943600" cy="1337945"/>
            <wp:effectExtent l="0" t="0" r="0" b="0"/>
            <wp:docPr id="35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D816" w14:textId="52D3E287" w:rsidR="00432C7B" w:rsidRDefault="00432C7B" w:rsidP="00432C7B">
      <w:pPr>
        <w:pStyle w:val="Caption"/>
        <w:jc w:val="center"/>
      </w:pPr>
      <w:bookmarkStart w:id="1187" w:name="_Toc220324681"/>
      <w:bookmarkStart w:id="1188" w:name="_Toc220523598"/>
      <w:bookmarkStart w:id="1189" w:name="_Toc22085222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7</w:t>
      </w:r>
      <w:r>
        <w:fldChar w:fldCharType="end"/>
      </w:r>
      <w:r>
        <w:t>: Set Identity, Loopback Address and RoMoN of NEPAL-BLOCK Router Through CMD</w:t>
      </w:r>
      <w:bookmarkEnd w:id="1187"/>
      <w:bookmarkEnd w:id="1188"/>
      <w:bookmarkEnd w:id="1189"/>
    </w:p>
    <w:p w14:paraId="66B2948A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16940ABF" wp14:editId="486CF875">
            <wp:extent cx="5284470" cy="2855595"/>
            <wp:effectExtent l="0" t="0" r="0" b="0"/>
            <wp:docPr id="36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5616" w14:textId="096533CA" w:rsidR="00432C7B" w:rsidRDefault="00432C7B" w:rsidP="00432C7B">
      <w:pPr>
        <w:pStyle w:val="Caption"/>
        <w:jc w:val="center"/>
      </w:pPr>
      <w:bookmarkStart w:id="1190" w:name="_Toc220324682"/>
      <w:bookmarkStart w:id="1191" w:name="_Toc220523599"/>
      <w:bookmarkStart w:id="1192" w:name="_Toc22085222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8</w:t>
      </w:r>
      <w:r>
        <w:fldChar w:fldCharType="end"/>
      </w:r>
      <w:r>
        <w:t>: Set Identity, Loopback Address and RoMoN of NEPAL-BLOCK Router Through WINBOX</w:t>
      </w:r>
      <w:bookmarkEnd w:id="1190"/>
      <w:bookmarkEnd w:id="1191"/>
      <w:bookmarkEnd w:id="1192"/>
    </w:p>
    <w:p w14:paraId="57686FA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193" w:name="_Toc220324722"/>
      <w:bookmarkStart w:id="1194" w:name="_Toc220852079"/>
      <w:r>
        <w:lastRenderedPageBreak/>
        <w:t>BRIT-BLOCK</w:t>
      </w:r>
      <w:bookmarkEnd w:id="1193"/>
      <w:bookmarkEnd w:id="1194"/>
    </w:p>
    <w:p w14:paraId="5C90DFB1" w14:textId="77777777" w:rsidR="00432C7B" w:rsidRDefault="00432C7B" w:rsidP="00432C7B">
      <w:pPr>
        <w:ind w:left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B95F4CC" w14:textId="77777777" w:rsidTr="003D6EDC">
        <w:tc>
          <w:tcPr>
            <w:tcW w:w="9350" w:type="dxa"/>
          </w:tcPr>
          <w:p w14:paraId="3CE26AB5" w14:textId="77777777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/system identity set name=BRIT-BLOCK</w:t>
            </w:r>
          </w:p>
          <w:p w14:paraId="552480B0" w14:textId="77777777" w:rsidR="00432C7B" w:rsidRPr="00B45040" w:rsidRDefault="00432C7B" w:rsidP="003D6EDC">
            <w:pPr>
              <w:rPr>
                <w:rFonts w:eastAsia="Calibri" w:cs="Mangal"/>
              </w:rPr>
            </w:pPr>
          </w:p>
          <w:p w14:paraId="7469BF18" w14:textId="77777777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/interface bridge add name=loopback comment="BRIT-BLOCK_160.30.132.14_LOOPBACK"</w:t>
            </w:r>
          </w:p>
          <w:p w14:paraId="17D4EFC9" w14:textId="77777777" w:rsidR="00432C7B" w:rsidRPr="00B45040" w:rsidRDefault="00432C7B" w:rsidP="003D6EDC">
            <w:pPr>
              <w:rPr>
                <w:rFonts w:eastAsia="Calibri" w:cs="Mangal"/>
              </w:rPr>
            </w:pPr>
          </w:p>
          <w:p w14:paraId="5EFFB36E" w14:textId="77777777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/ip address add address=160.30.132.14/32 interface=loopback comment="BRIT-BLOCK_160.30.132.14_LOOPBACK"</w:t>
            </w:r>
          </w:p>
          <w:p w14:paraId="129372C2" w14:textId="77777777" w:rsidR="00432C7B" w:rsidRPr="00B45040" w:rsidRDefault="00432C7B" w:rsidP="003D6EDC">
            <w:pPr>
              <w:rPr>
                <w:rFonts w:eastAsia="Calibri" w:cs="Mangal"/>
              </w:rPr>
            </w:pPr>
          </w:p>
          <w:p w14:paraId="3DA63041" w14:textId="77777777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/tool/romon/set enabled=yes</w:t>
            </w:r>
          </w:p>
        </w:tc>
      </w:tr>
    </w:tbl>
    <w:p w14:paraId="32DCFF04" w14:textId="77777777" w:rsidR="00432C7B" w:rsidRDefault="00432C7B" w:rsidP="00432C7B"/>
    <w:p w14:paraId="63300C2D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17848DC1" wp14:editId="533ED225">
            <wp:extent cx="5943600" cy="972185"/>
            <wp:effectExtent l="0" t="0" r="0" b="0"/>
            <wp:docPr id="37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FE60" w14:textId="62126E61" w:rsidR="00432C7B" w:rsidRDefault="00432C7B" w:rsidP="00432C7B">
      <w:pPr>
        <w:pStyle w:val="Caption"/>
        <w:jc w:val="center"/>
      </w:pPr>
      <w:bookmarkStart w:id="1195" w:name="_Toc220324683"/>
      <w:bookmarkStart w:id="1196" w:name="_Toc220523600"/>
      <w:bookmarkStart w:id="1197" w:name="_Toc22085222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9</w:t>
      </w:r>
      <w:r>
        <w:fldChar w:fldCharType="end"/>
      </w:r>
      <w:r>
        <w:t>: Set Identity, Loopback Address and RoMoN of BRIT-BLOCK Router Through CMD</w:t>
      </w:r>
      <w:bookmarkEnd w:id="1195"/>
      <w:bookmarkEnd w:id="1196"/>
      <w:bookmarkEnd w:id="1197"/>
    </w:p>
    <w:p w14:paraId="28DE9586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2C10B5A7" wp14:editId="181583D7">
            <wp:extent cx="6104255" cy="3285490"/>
            <wp:effectExtent l="0" t="0" r="0" b="0"/>
            <wp:docPr id="38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F7B0" w14:textId="4C2CF712" w:rsidR="00432C7B" w:rsidRDefault="00432C7B" w:rsidP="00432C7B">
      <w:pPr>
        <w:pStyle w:val="Caption"/>
        <w:jc w:val="center"/>
      </w:pPr>
      <w:bookmarkStart w:id="1198" w:name="_Toc220324684"/>
      <w:bookmarkStart w:id="1199" w:name="_Toc220523601"/>
      <w:bookmarkStart w:id="1200" w:name="_Toc22085222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10</w:t>
      </w:r>
      <w:r>
        <w:fldChar w:fldCharType="end"/>
      </w:r>
      <w:r>
        <w:t>: Set Identity, Loopback Address and RoMoN of BRIT-BLOCK Router Through WINBOX</w:t>
      </w:r>
      <w:bookmarkEnd w:id="1198"/>
      <w:bookmarkEnd w:id="1199"/>
      <w:bookmarkEnd w:id="1200"/>
    </w:p>
    <w:p w14:paraId="6B9D1C1D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201" w:name="_Toc220324723"/>
      <w:bookmarkStart w:id="1202" w:name="_Toc220852080"/>
      <w:r>
        <w:lastRenderedPageBreak/>
        <w:t>SKILL-BLOCK</w:t>
      </w:r>
      <w:bookmarkEnd w:id="1201"/>
      <w:bookmarkEnd w:id="1202"/>
    </w:p>
    <w:p w14:paraId="054C6413" w14:textId="77777777" w:rsidR="00432C7B" w:rsidRDefault="00432C7B" w:rsidP="00432C7B">
      <w:pPr>
        <w:ind w:left="90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8B7045C" w14:textId="77777777" w:rsidTr="003D6EDC">
        <w:tc>
          <w:tcPr>
            <w:tcW w:w="9350" w:type="dxa"/>
          </w:tcPr>
          <w:p w14:paraId="5EA7D0CB" w14:textId="77777777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/system identity set name=SKILL-BLOCK</w:t>
            </w:r>
          </w:p>
          <w:p w14:paraId="6701D5CF" w14:textId="77777777" w:rsidR="00432C7B" w:rsidRPr="00B45040" w:rsidRDefault="00432C7B" w:rsidP="003D6EDC">
            <w:pPr>
              <w:rPr>
                <w:rFonts w:eastAsia="Calibri" w:cs="Mangal"/>
              </w:rPr>
            </w:pPr>
          </w:p>
          <w:p w14:paraId="4C744CC7" w14:textId="545EAA91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/interface bridge add name=loopback comment="SKILL-BLOCK_160.30.132.1</w:t>
            </w:r>
            <w:r w:rsidR="00F55A36">
              <w:rPr>
                <w:rFonts w:eastAsia="Calibri" w:cs="Mangal"/>
              </w:rPr>
              <w:t>5</w:t>
            </w:r>
            <w:r w:rsidRPr="00B45040">
              <w:rPr>
                <w:rFonts w:eastAsia="Calibri" w:cs="Mangal"/>
              </w:rPr>
              <w:t>_LOOPBACK"</w:t>
            </w:r>
          </w:p>
          <w:p w14:paraId="24B23B52" w14:textId="77777777" w:rsidR="00432C7B" w:rsidRPr="00B45040" w:rsidRDefault="00432C7B" w:rsidP="003D6EDC">
            <w:pPr>
              <w:rPr>
                <w:rFonts w:eastAsia="Calibri" w:cs="Mangal"/>
              </w:rPr>
            </w:pPr>
          </w:p>
          <w:p w14:paraId="649A8823" w14:textId="270B7318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/ip address add address=160.30.132.1</w:t>
            </w:r>
            <w:r w:rsidR="00F55A36">
              <w:rPr>
                <w:rFonts w:eastAsia="Calibri" w:cs="Mangal"/>
              </w:rPr>
              <w:t>5</w:t>
            </w:r>
            <w:r w:rsidRPr="00B45040">
              <w:rPr>
                <w:rFonts w:eastAsia="Calibri" w:cs="Mangal"/>
              </w:rPr>
              <w:t>/32 interface=loopback comment="SKILL-BLOCK_160.30.132.1</w:t>
            </w:r>
            <w:r w:rsidR="00F55A36">
              <w:rPr>
                <w:rFonts w:eastAsia="Calibri" w:cs="Mangal"/>
              </w:rPr>
              <w:t>5</w:t>
            </w:r>
            <w:r w:rsidRPr="00B45040">
              <w:rPr>
                <w:rFonts w:eastAsia="Calibri" w:cs="Mangal"/>
              </w:rPr>
              <w:t>_LOOPBACK"</w:t>
            </w:r>
          </w:p>
          <w:p w14:paraId="17658E45" w14:textId="77777777" w:rsidR="00432C7B" w:rsidRPr="00B45040" w:rsidRDefault="00432C7B" w:rsidP="003D6EDC">
            <w:pPr>
              <w:rPr>
                <w:rFonts w:eastAsia="Calibri" w:cs="Mangal"/>
              </w:rPr>
            </w:pPr>
          </w:p>
          <w:p w14:paraId="2E0FA198" w14:textId="77777777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/tool/romon/set enabled=yes</w:t>
            </w:r>
          </w:p>
        </w:tc>
      </w:tr>
    </w:tbl>
    <w:p w14:paraId="102F037C" w14:textId="77777777" w:rsidR="00432C7B" w:rsidRDefault="00432C7B" w:rsidP="00432C7B"/>
    <w:p w14:paraId="76A55927" w14:textId="0E5E9D07" w:rsidR="00432C7B" w:rsidRDefault="00F55A36" w:rsidP="00432C7B">
      <w:pPr>
        <w:keepNext/>
        <w:jc w:val="center"/>
      </w:pPr>
      <w:r w:rsidRPr="00F55A36">
        <w:rPr>
          <w:noProof/>
        </w:rPr>
        <w:drawing>
          <wp:inline distT="0" distB="0" distL="0" distR="0" wp14:anchorId="5EBAD00F" wp14:editId="37DA4BD7">
            <wp:extent cx="5943600" cy="862330"/>
            <wp:effectExtent l="0" t="0" r="0" b="0"/>
            <wp:docPr id="132739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924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1458" w14:textId="240D2C84" w:rsidR="00432C7B" w:rsidRDefault="00432C7B" w:rsidP="00432C7B">
      <w:pPr>
        <w:pStyle w:val="Caption"/>
        <w:jc w:val="center"/>
      </w:pPr>
      <w:bookmarkStart w:id="1203" w:name="_Toc220324685"/>
      <w:bookmarkStart w:id="1204" w:name="_Toc220523602"/>
      <w:bookmarkStart w:id="1205" w:name="_Toc22085222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11</w:t>
      </w:r>
      <w:r>
        <w:fldChar w:fldCharType="end"/>
      </w:r>
      <w:r>
        <w:t>: Set Identity, Loopback Address and RoMoN of SKILL-BLOCK Router Through CMD</w:t>
      </w:r>
      <w:bookmarkEnd w:id="1203"/>
      <w:bookmarkEnd w:id="1204"/>
      <w:bookmarkEnd w:id="1205"/>
    </w:p>
    <w:p w14:paraId="5ACB5274" w14:textId="4C9C4841" w:rsidR="00432C7B" w:rsidRDefault="00432C7B" w:rsidP="00432C7B">
      <w:pPr>
        <w:keepNext/>
        <w:jc w:val="center"/>
      </w:pPr>
    </w:p>
    <w:p w14:paraId="452707DA" w14:textId="5FDD6061" w:rsidR="00432C7B" w:rsidRDefault="00432C7B" w:rsidP="00432C7B">
      <w:pPr>
        <w:pStyle w:val="Caption"/>
        <w:jc w:val="center"/>
      </w:pPr>
      <w:bookmarkStart w:id="1206" w:name="_Toc220324686"/>
      <w:bookmarkStart w:id="1207" w:name="_Toc220523603"/>
      <w:bookmarkStart w:id="1208" w:name="_Toc22085223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12</w:t>
      </w:r>
      <w:r>
        <w:fldChar w:fldCharType="end"/>
      </w:r>
      <w:r>
        <w:t>: Set Identity, Loopback Address and RoMoN of SKILL-BLOCK Router Through WINBOX</w:t>
      </w:r>
      <w:bookmarkEnd w:id="1206"/>
      <w:bookmarkEnd w:id="1207"/>
      <w:bookmarkEnd w:id="1208"/>
    </w:p>
    <w:p w14:paraId="05651CA0" w14:textId="77777777" w:rsidR="00432C7B" w:rsidRDefault="00432C7B" w:rsidP="0040158B">
      <w:pPr>
        <w:pStyle w:val="Heading2"/>
        <w:numPr>
          <w:ilvl w:val="1"/>
          <w:numId w:val="5"/>
        </w:numPr>
        <w:ind w:left="1080" w:hanging="360"/>
      </w:pPr>
      <w:bookmarkStart w:id="1209" w:name="_Toc220324724"/>
      <w:bookmarkStart w:id="1210" w:name="_Toc220852081"/>
      <w:r>
        <w:t>ALUMNI-BLOCK</w:t>
      </w:r>
      <w:bookmarkEnd w:id="1209"/>
      <w:bookmarkEnd w:id="1210"/>
    </w:p>
    <w:p w14:paraId="1307E538" w14:textId="77777777" w:rsidR="00432C7B" w:rsidRDefault="00432C7B" w:rsidP="0040158B">
      <w:pPr>
        <w:ind w:left="16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125DB0F1" w14:textId="77777777" w:rsidTr="003D6EDC">
        <w:tc>
          <w:tcPr>
            <w:tcW w:w="9350" w:type="dxa"/>
          </w:tcPr>
          <w:p w14:paraId="30F14693" w14:textId="77777777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/system identity set name=ALUMNI-BLOCK</w:t>
            </w:r>
          </w:p>
          <w:p w14:paraId="332D35D7" w14:textId="77777777" w:rsidR="00432C7B" w:rsidRPr="00B45040" w:rsidRDefault="00432C7B" w:rsidP="003D6EDC">
            <w:pPr>
              <w:rPr>
                <w:rFonts w:eastAsia="Calibri" w:cs="Mangal"/>
              </w:rPr>
            </w:pPr>
          </w:p>
          <w:p w14:paraId="68775B09" w14:textId="45AD6582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/interface bridge add name=loopback comment="ALUMNI-BLOCK_160.30.132.1</w:t>
            </w:r>
            <w:r w:rsidR="00F55A36">
              <w:rPr>
                <w:rFonts w:eastAsia="Calibri" w:cs="Mangal"/>
              </w:rPr>
              <w:t>6</w:t>
            </w:r>
            <w:r w:rsidRPr="00B45040">
              <w:rPr>
                <w:rFonts w:eastAsia="Calibri" w:cs="Mangal"/>
              </w:rPr>
              <w:t>_LOOPBACK"</w:t>
            </w:r>
          </w:p>
          <w:p w14:paraId="45EC519E" w14:textId="77777777" w:rsidR="00432C7B" w:rsidRPr="00B45040" w:rsidRDefault="00432C7B" w:rsidP="003D6EDC">
            <w:pPr>
              <w:rPr>
                <w:rFonts w:eastAsia="Calibri" w:cs="Mangal"/>
              </w:rPr>
            </w:pPr>
          </w:p>
          <w:p w14:paraId="16040313" w14:textId="217877C2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/ip address add address=160.30.132.1</w:t>
            </w:r>
            <w:r w:rsidR="00F55A36">
              <w:rPr>
                <w:rFonts w:eastAsia="Calibri" w:cs="Mangal"/>
              </w:rPr>
              <w:t>6</w:t>
            </w:r>
            <w:r w:rsidRPr="00B45040">
              <w:rPr>
                <w:rFonts w:eastAsia="Calibri" w:cs="Mangal"/>
              </w:rPr>
              <w:t>/32 interface=loopback comment="ALUMNI-BLOCK_160.30.132.1</w:t>
            </w:r>
            <w:r w:rsidR="00F55A36">
              <w:rPr>
                <w:rFonts w:eastAsia="Calibri" w:cs="Mangal"/>
              </w:rPr>
              <w:t>6</w:t>
            </w:r>
            <w:r w:rsidRPr="00B45040">
              <w:rPr>
                <w:rFonts w:eastAsia="Calibri" w:cs="Mangal"/>
              </w:rPr>
              <w:t>_LOOPBACK"</w:t>
            </w:r>
          </w:p>
          <w:p w14:paraId="32F6C03A" w14:textId="77777777" w:rsidR="00432C7B" w:rsidRPr="00B45040" w:rsidRDefault="00432C7B" w:rsidP="003D6EDC">
            <w:pPr>
              <w:rPr>
                <w:rFonts w:eastAsia="Calibri" w:cs="Mangal"/>
              </w:rPr>
            </w:pPr>
          </w:p>
          <w:p w14:paraId="3F39401F" w14:textId="77777777" w:rsidR="00432C7B" w:rsidRPr="00B45040" w:rsidRDefault="00432C7B" w:rsidP="003D6EDC">
            <w:pPr>
              <w:rPr>
                <w:rFonts w:eastAsia="Calibri" w:cs="Mangal"/>
              </w:rPr>
            </w:pPr>
            <w:r w:rsidRPr="00B45040">
              <w:rPr>
                <w:rFonts w:eastAsia="Calibri" w:cs="Mangal"/>
              </w:rPr>
              <w:t>/tool/romon/set enabled=yes</w:t>
            </w:r>
          </w:p>
        </w:tc>
      </w:tr>
    </w:tbl>
    <w:p w14:paraId="2F59D290" w14:textId="77777777" w:rsidR="00432C7B" w:rsidRDefault="00432C7B" w:rsidP="00432C7B"/>
    <w:p w14:paraId="23EF9CF4" w14:textId="0A1EDD7F" w:rsidR="00432C7B" w:rsidRDefault="00633958" w:rsidP="00432C7B">
      <w:pPr>
        <w:keepNext/>
        <w:jc w:val="center"/>
      </w:pPr>
      <w:r w:rsidRPr="00633958">
        <w:rPr>
          <w:noProof/>
        </w:rPr>
        <w:lastRenderedPageBreak/>
        <w:drawing>
          <wp:inline distT="0" distB="0" distL="0" distR="0" wp14:anchorId="5D24085B" wp14:editId="2EC697AD">
            <wp:extent cx="5943600" cy="847090"/>
            <wp:effectExtent l="0" t="0" r="0" b="0"/>
            <wp:docPr id="81069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92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10C9" w14:textId="41A74B6F" w:rsidR="00432C7B" w:rsidRDefault="00432C7B" w:rsidP="00432C7B">
      <w:pPr>
        <w:pStyle w:val="Caption"/>
        <w:jc w:val="center"/>
      </w:pPr>
      <w:bookmarkStart w:id="1211" w:name="_Toc220324687"/>
      <w:bookmarkStart w:id="1212" w:name="_Toc220523604"/>
      <w:bookmarkStart w:id="1213" w:name="_Toc22085223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13</w:t>
      </w:r>
      <w:r>
        <w:fldChar w:fldCharType="end"/>
      </w:r>
      <w:r>
        <w:t>: Set Identity, Loopback Address and RoMoN of ALUMNI-BLOCK Router Through CMD</w:t>
      </w:r>
      <w:bookmarkEnd w:id="1211"/>
      <w:bookmarkEnd w:id="1212"/>
      <w:bookmarkEnd w:id="1213"/>
    </w:p>
    <w:p w14:paraId="5241C82F" w14:textId="13B5934E" w:rsidR="00432C7B" w:rsidRDefault="00432C7B" w:rsidP="00432C7B">
      <w:pPr>
        <w:keepNext/>
        <w:jc w:val="center"/>
      </w:pPr>
    </w:p>
    <w:p w14:paraId="40A992C2" w14:textId="21C7EDBF" w:rsidR="00432C7B" w:rsidRDefault="00432C7B" w:rsidP="00432C7B">
      <w:pPr>
        <w:pStyle w:val="Caption"/>
        <w:jc w:val="center"/>
      </w:pPr>
      <w:bookmarkStart w:id="1214" w:name="_Toc220324688"/>
      <w:bookmarkStart w:id="1215" w:name="_Toc220523605"/>
      <w:bookmarkStart w:id="1216" w:name="_Toc22085223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14</w:t>
      </w:r>
      <w:r>
        <w:fldChar w:fldCharType="end"/>
      </w:r>
      <w:r>
        <w:t>: Set Identity, Loopback Address and RoMoN of ALUMNI-BLOCK Router Through WINBOX</w:t>
      </w:r>
      <w:bookmarkEnd w:id="1214"/>
      <w:bookmarkEnd w:id="1215"/>
      <w:bookmarkEnd w:id="1216"/>
    </w:p>
    <w:p w14:paraId="446FF498" w14:textId="77777777" w:rsidR="00432C7B" w:rsidRDefault="00432C7B" w:rsidP="0040158B">
      <w:pPr>
        <w:pStyle w:val="Heading2"/>
        <w:numPr>
          <w:ilvl w:val="1"/>
          <w:numId w:val="5"/>
        </w:numPr>
        <w:ind w:left="1080" w:hanging="360"/>
      </w:pPr>
      <w:bookmarkStart w:id="1217" w:name="_Toc220324725"/>
      <w:bookmarkStart w:id="1218" w:name="_Toc220852082"/>
      <w:r>
        <w:t>KUMARI-BLOCK</w:t>
      </w:r>
      <w:bookmarkEnd w:id="1217"/>
      <w:bookmarkEnd w:id="1218"/>
    </w:p>
    <w:p w14:paraId="16073613" w14:textId="77777777" w:rsidR="00432C7B" w:rsidRDefault="00432C7B" w:rsidP="0040158B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7180D63" w14:textId="77777777" w:rsidTr="003D6EDC">
        <w:tc>
          <w:tcPr>
            <w:tcW w:w="9350" w:type="dxa"/>
          </w:tcPr>
          <w:p w14:paraId="2DB23BFD" w14:textId="77777777" w:rsidR="00432C7B" w:rsidRPr="0053048A" w:rsidRDefault="00432C7B" w:rsidP="003D6EDC">
            <w:pPr>
              <w:rPr>
                <w:rFonts w:eastAsia="Calibri" w:cs="Mangal"/>
              </w:rPr>
            </w:pPr>
            <w:r w:rsidRPr="0053048A">
              <w:rPr>
                <w:rFonts w:eastAsia="Calibri" w:cs="Mangal"/>
              </w:rPr>
              <w:t>/system identity set name=KUMARI-BLOCK</w:t>
            </w:r>
          </w:p>
          <w:p w14:paraId="29B41E85" w14:textId="77777777" w:rsidR="00432C7B" w:rsidRPr="0053048A" w:rsidRDefault="00432C7B" w:rsidP="003D6EDC">
            <w:pPr>
              <w:rPr>
                <w:rFonts w:eastAsia="Calibri" w:cs="Mangal"/>
              </w:rPr>
            </w:pPr>
          </w:p>
          <w:p w14:paraId="7E03A456" w14:textId="3139B234" w:rsidR="00432C7B" w:rsidRPr="0053048A" w:rsidRDefault="00432C7B" w:rsidP="003D6EDC">
            <w:pPr>
              <w:rPr>
                <w:rFonts w:eastAsia="Calibri" w:cs="Mangal"/>
              </w:rPr>
            </w:pPr>
            <w:r w:rsidRPr="0053048A">
              <w:rPr>
                <w:rFonts w:eastAsia="Calibri" w:cs="Mangal"/>
              </w:rPr>
              <w:t>/interface bridge add name=loopback comment="KUMARI-BLOCK_160.30.132.1</w:t>
            </w:r>
            <w:r w:rsidR="00F55A36">
              <w:rPr>
                <w:rFonts w:eastAsia="Calibri" w:cs="Mangal"/>
              </w:rPr>
              <w:t>7</w:t>
            </w:r>
            <w:r w:rsidRPr="0053048A">
              <w:rPr>
                <w:rFonts w:eastAsia="Calibri" w:cs="Mangal"/>
              </w:rPr>
              <w:t>_LOOPBACK"</w:t>
            </w:r>
          </w:p>
          <w:p w14:paraId="6CC47724" w14:textId="77777777" w:rsidR="00432C7B" w:rsidRPr="0053048A" w:rsidRDefault="00432C7B" w:rsidP="003D6EDC">
            <w:pPr>
              <w:rPr>
                <w:rFonts w:eastAsia="Calibri" w:cs="Mangal"/>
              </w:rPr>
            </w:pPr>
          </w:p>
          <w:p w14:paraId="481BA2AE" w14:textId="5D4C4017" w:rsidR="00432C7B" w:rsidRPr="0053048A" w:rsidRDefault="00432C7B" w:rsidP="003D6EDC">
            <w:pPr>
              <w:rPr>
                <w:rFonts w:eastAsia="Calibri" w:cs="Mangal"/>
              </w:rPr>
            </w:pPr>
            <w:r w:rsidRPr="0053048A">
              <w:rPr>
                <w:rFonts w:eastAsia="Calibri" w:cs="Mangal"/>
              </w:rPr>
              <w:t>/ip address add address=160.30.132.1</w:t>
            </w:r>
            <w:r w:rsidR="00F55A36">
              <w:rPr>
                <w:rFonts w:eastAsia="Calibri" w:cs="Mangal"/>
              </w:rPr>
              <w:t>7</w:t>
            </w:r>
            <w:r w:rsidRPr="0053048A">
              <w:rPr>
                <w:rFonts w:eastAsia="Calibri" w:cs="Mangal"/>
              </w:rPr>
              <w:t>/32 interface=loopback comment="KUMARI-BLOCK_160.30.132.1</w:t>
            </w:r>
            <w:r w:rsidR="00F55A36">
              <w:rPr>
                <w:rFonts w:eastAsia="Calibri" w:cs="Mangal"/>
              </w:rPr>
              <w:t>7</w:t>
            </w:r>
            <w:r w:rsidRPr="0053048A">
              <w:rPr>
                <w:rFonts w:eastAsia="Calibri" w:cs="Mangal"/>
              </w:rPr>
              <w:t>_LOOPBACK"</w:t>
            </w:r>
          </w:p>
          <w:p w14:paraId="673CB7C3" w14:textId="77777777" w:rsidR="00432C7B" w:rsidRPr="0053048A" w:rsidRDefault="00432C7B" w:rsidP="003D6EDC">
            <w:pPr>
              <w:rPr>
                <w:rFonts w:eastAsia="Calibri" w:cs="Mangal"/>
              </w:rPr>
            </w:pPr>
          </w:p>
          <w:p w14:paraId="1F62A9C7" w14:textId="77777777" w:rsidR="00432C7B" w:rsidRPr="0053048A" w:rsidRDefault="00432C7B" w:rsidP="003D6EDC">
            <w:pPr>
              <w:rPr>
                <w:rFonts w:eastAsia="Calibri" w:cs="Mangal"/>
              </w:rPr>
            </w:pPr>
            <w:r w:rsidRPr="0053048A">
              <w:rPr>
                <w:rFonts w:eastAsia="Calibri" w:cs="Mangal"/>
              </w:rPr>
              <w:t>/tool/romon/set enabled=yes</w:t>
            </w:r>
          </w:p>
        </w:tc>
      </w:tr>
    </w:tbl>
    <w:p w14:paraId="60C65D7D" w14:textId="77777777" w:rsidR="00432C7B" w:rsidRDefault="00432C7B" w:rsidP="00432C7B"/>
    <w:p w14:paraId="34FD6C09" w14:textId="1017EEAF" w:rsidR="00432C7B" w:rsidRDefault="00881CB3" w:rsidP="00432C7B">
      <w:pPr>
        <w:keepNext/>
        <w:jc w:val="center"/>
      </w:pPr>
      <w:r w:rsidRPr="00881CB3">
        <w:rPr>
          <w:noProof/>
        </w:rPr>
        <w:drawing>
          <wp:inline distT="0" distB="0" distL="0" distR="0" wp14:anchorId="012C7B1B" wp14:editId="720D6AC0">
            <wp:extent cx="5943600" cy="866140"/>
            <wp:effectExtent l="0" t="0" r="0" b="0"/>
            <wp:docPr id="168991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146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771F" w14:textId="4A739401" w:rsidR="00432C7B" w:rsidRDefault="00432C7B" w:rsidP="00432C7B">
      <w:pPr>
        <w:pStyle w:val="Caption"/>
        <w:jc w:val="center"/>
      </w:pPr>
      <w:bookmarkStart w:id="1219" w:name="_Toc220324689"/>
      <w:bookmarkStart w:id="1220" w:name="_Toc220523606"/>
      <w:bookmarkStart w:id="1221" w:name="_Toc22085223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15</w:t>
      </w:r>
      <w:r>
        <w:fldChar w:fldCharType="end"/>
      </w:r>
      <w:r>
        <w:t>: Set Identity, Loopback Address and RoMoN of KUMARI-BLOCK Router Through CMD</w:t>
      </w:r>
      <w:bookmarkEnd w:id="1219"/>
      <w:bookmarkEnd w:id="1220"/>
      <w:bookmarkEnd w:id="1221"/>
    </w:p>
    <w:p w14:paraId="53B4E901" w14:textId="77777777" w:rsidR="00432C7B" w:rsidRDefault="00432C7B" w:rsidP="00432C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6D5165" wp14:editId="4BD85201">
            <wp:extent cx="5943600" cy="3202305"/>
            <wp:effectExtent l="0" t="0" r="0" b="0"/>
            <wp:docPr id="44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B83C" w14:textId="7A787989" w:rsidR="00432C7B" w:rsidRDefault="00432C7B" w:rsidP="00432C7B">
      <w:pPr>
        <w:pStyle w:val="Caption"/>
        <w:jc w:val="center"/>
      </w:pPr>
      <w:bookmarkStart w:id="1222" w:name="_Toc220324690"/>
      <w:bookmarkStart w:id="1223" w:name="_Toc220523607"/>
      <w:bookmarkStart w:id="1224" w:name="_Toc22085223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16</w:t>
      </w:r>
      <w:r>
        <w:fldChar w:fldCharType="end"/>
      </w:r>
      <w:r>
        <w:t>: Set Identity, Loopback Address and RoMoN of KUMARI-BLOCK Router Through WINBOX</w:t>
      </w:r>
      <w:bookmarkEnd w:id="1222"/>
      <w:bookmarkEnd w:id="1223"/>
      <w:bookmarkEnd w:id="1224"/>
      <w:r>
        <w:br w:type="page"/>
      </w:r>
    </w:p>
    <w:p w14:paraId="7FB7ACB6" w14:textId="77777777" w:rsidR="00432C7B" w:rsidRDefault="00432C7B" w:rsidP="009C61AB">
      <w:pPr>
        <w:pStyle w:val="Heading1"/>
        <w:numPr>
          <w:ilvl w:val="0"/>
          <w:numId w:val="5"/>
        </w:numPr>
        <w:tabs>
          <w:tab w:val="clear" w:pos="0"/>
        </w:tabs>
        <w:spacing w:before="0"/>
        <w:ind w:left="0" w:firstLine="0"/>
      </w:pPr>
      <w:bookmarkStart w:id="1225" w:name="_Toc220324726"/>
      <w:bookmarkStart w:id="1226" w:name="_Toc220852083"/>
      <w:r>
        <w:lastRenderedPageBreak/>
        <w:t>Configuration IP in the Core Interface of all Routers</w:t>
      </w:r>
      <w:bookmarkEnd w:id="1225"/>
      <w:bookmarkEnd w:id="1226"/>
    </w:p>
    <w:p w14:paraId="4469B6EE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227" w:name="_Toc220324727"/>
      <w:bookmarkStart w:id="1228" w:name="_Toc220852084"/>
      <w:r>
        <w:t>LONDON-BLOCK</w:t>
      </w:r>
      <w:bookmarkEnd w:id="1227"/>
      <w:bookmarkEnd w:id="1228"/>
    </w:p>
    <w:p w14:paraId="269BA932" w14:textId="77777777" w:rsidR="00432C7B" w:rsidRDefault="00432C7B" w:rsidP="00CD24B7">
      <w:pPr>
        <w:ind w:left="720" w:firstLine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6A7D8BD" w14:textId="77777777" w:rsidTr="003D6EDC">
        <w:tc>
          <w:tcPr>
            <w:tcW w:w="9350" w:type="dxa"/>
          </w:tcPr>
          <w:p w14:paraId="3CB6A9BF" w14:textId="77777777" w:rsidR="00432C7B" w:rsidRPr="000F52C9" w:rsidRDefault="00432C7B" w:rsidP="003D6EDC">
            <w:r w:rsidRPr="000F52C9">
              <w:t>/ip address add address=10.0.0.1/30 interface=ether2 comment="NETWORK-ID_10.0.0.0/30_LINK_FROM_LONDON-BLOCK_10.0.0.1/30_TO_UK-BLOCK_10.0.0.2/30"</w:t>
            </w:r>
          </w:p>
          <w:p w14:paraId="469AE246" w14:textId="77777777" w:rsidR="00432C7B" w:rsidRPr="000F52C9" w:rsidRDefault="00432C7B" w:rsidP="003D6EDC"/>
          <w:p w14:paraId="3EE761C2" w14:textId="77777777" w:rsidR="00432C7B" w:rsidRPr="000F52C9" w:rsidRDefault="00432C7B" w:rsidP="003D6EDC">
            <w:r w:rsidRPr="000F52C9">
              <w:t>/ip address add address=10.0.0.5/30 interface=ether3 comment="NETWORK-ID_10.0.0.4/30_LINK_FROM_LONDON-BLOCK_10.0.0.5/30_TO_NEPAL-BLOCK_10.0.0.6/30"</w:t>
            </w:r>
          </w:p>
          <w:p w14:paraId="4D9E3082" w14:textId="77777777" w:rsidR="00432C7B" w:rsidRPr="000F52C9" w:rsidRDefault="00432C7B" w:rsidP="003D6EDC"/>
          <w:p w14:paraId="48B7CDAF" w14:textId="77777777" w:rsidR="00432C7B" w:rsidRPr="000F52C9" w:rsidRDefault="00432C7B" w:rsidP="003D6EDC">
            <w:r w:rsidRPr="000F52C9">
              <w:t>/ip address add address=10.0.0.9/30 interface=ether4 comment="NETWORK-ID_10.0.0.8/30_LINK_FROM_LONDON-BLOCK_10.0.0.9/30_TO_HIMAL-BLOCK_10.0.0.10/30"</w:t>
            </w:r>
          </w:p>
          <w:p w14:paraId="4E5A7FF9" w14:textId="77777777" w:rsidR="00432C7B" w:rsidRPr="000F52C9" w:rsidRDefault="00432C7B" w:rsidP="003D6EDC"/>
          <w:p w14:paraId="00EC65A7" w14:textId="77777777" w:rsidR="00432C7B" w:rsidRPr="000F52C9" w:rsidRDefault="00432C7B" w:rsidP="003D6EDC">
            <w:r w:rsidRPr="000F52C9">
              <w:t>/ip address add address=10.0.0.13/30 interface=ether5 comment="NETWORK-ID_10.0.0.12/30_LINK_FROM_LONDON-BLOCK_10.0.0.13/30_TO_BRIT-BLOCK_10.0.0.14/30"</w:t>
            </w:r>
          </w:p>
          <w:p w14:paraId="08046441" w14:textId="77777777" w:rsidR="00432C7B" w:rsidRPr="000F52C9" w:rsidRDefault="00432C7B" w:rsidP="003D6EDC"/>
          <w:p w14:paraId="2B86C804" w14:textId="77777777" w:rsidR="00432C7B" w:rsidRPr="000F52C9" w:rsidRDefault="00432C7B" w:rsidP="003D6EDC">
            <w:r w:rsidRPr="000F52C9">
              <w:t>/ip address add address=10.0.0.17/30 interface=ether6 comment="NETWORK-ID_10.0.0.16/30_LINK_FROM_LONDON-BLOCK_10.0.0.17/30_TO_SKILL-BLOCK_10.0.0.18/30"</w:t>
            </w:r>
          </w:p>
          <w:p w14:paraId="6CB3FB7C" w14:textId="77777777" w:rsidR="00432C7B" w:rsidRPr="000F52C9" w:rsidRDefault="00432C7B" w:rsidP="003D6EDC"/>
          <w:p w14:paraId="4FC3A4D1" w14:textId="77777777" w:rsidR="00432C7B" w:rsidRPr="000F52C9" w:rsidRDefault="00432C7B" w:rsidP="003D6EDC">
            <w:r w:rsidRPr="000F52C9">
              <w:t>/ip address add address=10.0.0.21/30 interface=ether7 comment="NETWORK-ID_10.0.0.20/30_LINK_FROM_LONDON-BLOCK_10.0.0.21/30_TO_ALUMNI-BLOCK_10.0.0.22/30"</w:t>
            </w:r>
          </w:p>
          <w:p w14:paraId="1F96C337" w14:textId="77777777" w:rsidR="00432C7B" w:rsidRPr="000F52C9" w:rsidRDefault="00432C7B" w:rsidP="003D6EDC"/>
          <w:p w14:paraId="75CBCDEC" w14:textId="77777777" w:rsidR="00432C7B" w:rsidRPr="000F52C9" w:rsidRDefault="00432C7B" w:rsidP="003D6EDC">
            <w:r w:rsidRPr="000F52C9">
              <w:t>/ip address add address=10.0.0.25/30 interface=ether8 comment="NETWORK-ID_10.0.0.24/30_LINK_FROM_LONDON-BLOCK_10.0.0.25/30_TO_KUMARI-BLOCK_10.0.0.26/30"</w:t>
            </w:r>
          </w:p>
        </w:tc>
      </w:tr>
    </w:tbl>
    <w:p w14:paraId="103283D5" w14:textId="77777777" w:rsidR="00432C7B" w:rsidRDefault="00432C7B" w:rsidP="00432C7B"/>
    <w:p w14:paraId="7CF84C8E" w14:textId="77777777" w:rsidR="00432C7B" w:rsidRDefault="00432C7B" w:rsidP="00432C7B">
      <w:pPr>
        <w:keepNext/>
      </w:pPr>
      <w:r w:rsidRPr="007E3649">
        <w:rPr>
          <w:noProof/>
        </w:rPr>
        <w:drawing>
          <wp:inline distT="0" distB="0" distL="0" distR="0" wp14:anchorId="44CEC0B0" wp14:editId="4AC2EEFD">
            <wp:extent cx="5943600" cy="1078230"/>
            <wp:effectExtent l="0" t="0" r="0" b="0"/>
            <wp:docPr id="210355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543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DD0B" w14:textId="239C540D" w:rsidR="00432C7B" w:rsidRDefault="00432C7B" w:rsidP="00432C7B">
      <w:pPr>
        <w:pStyle w:val="Caption"/>
        <w:jc w:val="center"/>
      </w:pPr>
      <w:bookmarkStart w:id="1229" w:name="_Toc220523608"/>
      <w:bookmarkStart w:id="1230" w:name="_Toc22085223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17</w:t>
      </w:r>
      <w:r>
        <w:fldChar w:fldCharType="end"/>
      </w:r>
      <w:r>
        <w:t xml:space="preserve">: </w:t>
      </w:r>
      <w:r w:rsidRPr="002F0683">
        <w:t>Configuration IP in the Core Interface of LONDON-BLOCK Router Through CMD</w:t>
      </w:r>
      <w:bookmarkEnd w:id="1229"/>
      <w:bookmarkEnd w:id="1230"/>
    </w:p>
    <w:p w14:paraId="2F35D9C5" w14:textId="77777777" w:rsidR="00432C7B" w:rsidRDefault="00432C7B" w:rsidP="00432C7B"/>
    <w:p w14:paraId="3FF02E30" w14:textId="77777777" w:rsidR="00432C7B" w:rsidRDefault="00432C7B" w:rsidP="00432C7B">
      <w:pPr>
        <w:keepNext/>
        <w:jc w:val="center"/>
      </w:pPr>
      <w:r w:rsidRPr="00365409">
        <w:rPr>
          <w:noProof/>
        </w:rPr>
        <w:drawing>
          <wp:inline distT="0" distB="0" distL="0" distR="0" wp14:anchorId="33572B97" wp14:editId="323004DE">
            <wp:extent cx="5943600" cy="3221355"/>
            <wp:effectExtent l="0" t="0" r="0" b="0"/>
            <wp:docPr id="209133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349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B62F" w14:textId="4DC0C7E3" w:rsidR="00432C7B" w:rsidRDefault="00432C7B" w:rsidP="00432C7B">
      <w:pPr>
        <w:pStyle w:val="Caption"/>
        <w:jc w:val="center"/>
      </w:pPr>
      <w:bookmarkStart w:id="1231" w:name="_Toc220523609"/>
      <w:bookmarkStart w:id="1232" w:name="_Toc22085223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18</w:t>
      </w:r>
      <w:r>
        <w:fldChar w:fldCharType="end"/>
      </w:r>
      <w:r>
        <w:t xml:space="preserve">: </w:t>
      </w:r>
      <w:r w:rsidRPr="00C46EAB">
        <w:t>Configuration IP in the Core Interface of LONDON-BLOCK Router Through WINBOX</w:t>
      </w:r>
      <w:bookmarkEnd w:id="1231"/>
      <w:bookmarkEnd w:id="1232"/>
    </w:p>
    <w:p w14:paraId="40E2259B" w14:textId="77777777" w:rsidR="00432C7B" w:rsidRDefault="00432C7B" w:rsidP="00432C7B"/>
    <w:p w14:paraId="3EC980F4" w14:textId="77777777" w:rsidR="00432C7B" w:rsidRDefault="00432C7B" w:rsidP="00432C7B">
      <w:pPr>
        <w:spacing w:line="240" w:lineRule="auto"/>
        <w:jc w:val="left"/>
      </w:pPr>
      <w:r>
        <w:br w:type="page"/>
      </w:r>
    </w:p>
    <w:p w14:paraId="5364DBB8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233" w:name="_Toc220324728"/>
      <w:bookmarkStart w:id="1234" w:name="_Toc220852085"/>
      <w:r>
        <w:lastRenderedPageBreak/>
        <w:t>UK-BLOCK</w:t>
      </w:r>
      <w:bookmarkEnd w:id="1233"/>
      <w:bookmarkEnd w:id="1234"/>
    </w:p>
    <w:p w14:paraId="5F4DFBD5" w14:textId="77777777" w:rsidR="00432C7B" w:rsidRDefault="00432C7B" w:rsidP="00EB270F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03034CA6" w14:textId="77777777" w:rsidTr="003D6EDC">
        <w:tc>
          <w:tcPr>
            <w:tcW w:w="9350" w:type="dxa"/>
          </w:tcPr>
          <w:p w14:paraId="4DC2F9FD" w14:textId="77777777" w:rsidR="00432C7B" w:rsidRPr="00365409" w:rsidRDefault="00432C7B" w:rsidP="003D6EDC">
            <w:pPr>
              <w:rPr>
                <w:rFonts w:eastAsia="Calibri" w:cs="Mangal"/>
              </w:rPr>
            </w:pPr>
            <w:r w:rsidRPr="00365409">
              <w:rPr>
                <w:rFonts w:eastAsia="Calibri" w:cs="Mangal"/>
              </w:rPr>
              <w:t>/ip address add address=10.0.0.2/30 interface=ether2 comment="NETWORK-ID_10.0.0.0/30_LINK_FROM_UK-BLOCK_10.0.0.2/30_TO_LONDON-BLOCK_10.0.0.1/30"</w:t>
            </w:r>
          </w:p>
          <w:p w14:paraId="4BFD300F" w14:textId="77777777" w:rsidR="00432C7B" w:rsidRPr="00365409" w:rsidRDefault="00432C7B" w:rsidP="003D6EDC">
            <w:pPr>
              <w:rPr>
                <w:rFonts w:eastAsia="Calibri" w:cs="Mangal"/>
              </w:rPr>
            </w:pPr>
          </w:p>
          <w:p w14:paraId="4B297E6C" w14:textId="77777777" w:rsidR="00432C7B" w:rsidRPr="00365409" w:rsidRDefault="00432C7B" w:rsidP="003D6EDC">
            <w:pPr>
              <w:rPr>
                <w:rFonts w:eastAsia="Calibri" w:cs="Mangal"/>
              </w:rPr>
            </w:pPr>
            <w:r w:rsidRPr="00365409">
              <w:rPr>
                <w:rFonts w:eastAsia="Calibri" w:cs="Mangal"/>
              </w:rPr>
              <w:t>/ip address add address=10.0.0.29/30 interface=ether1 comment="NETWORK-ID_10.0.0.28/30_LINK_FROM_UK-BLOCK_10.0.0.29/30_TO_NEPAL-BLOCK_10.0.0.30/30"</w:t>
            </w:r>
          </w:p>
          <w:p w14:paraId="11E3E04F" w14:textId="77777777" w:rsidR="00432C7B" w:rsidRPr="00365409" w:rsidRDefault="00432C7B" w:rsidP="003D6EDC">
            <w:pPr>
              <w:rPr>
                <w:rFonts w:eastAsia="Calibri" w:cs="Mangal"/>
              </w:rPr>
            </w:pPr>
          </w:p>
          <w:p w14:paraId="6E20FFD4" w14:textId="77777777" w:rsidR="00432C7B" w:rsidRDefault="00432C7B" w:rsidP="003D6EDC">
            <w:pPr>
              <w:rPr>
                <w:rFonts w:eastAsia="Calibri" w:cs="Mangal"/>
              </w:rPr>
            </w:pPr>
            <w:r w:rsidRPr="00365409">
              <w:rPr>
                <w:rFonts w:eastAsia="Calibri" w:cs="Mangal"/>
              </w:rPr>
              <w:t>/ip address add address=10.0.0.34/30 interface=ether3 comment="NETWORK-ID_10.0.0.32/30_LINK_FROM_UK-BLOCK_10.0.0.34/30_TO_HIMAL-BLOCK_10.0.0.33/30"</w:t>
            </w:r>
          </w:p>
        </w:tc>
      </w:tr>
    </w:tbl>
    <w:p w14:paraId="30A02DAF" w14:textId="77777777" w:rsidR="00432C7B" w:rsidRDefault="00432C7B" w:rsidP="00432C7B"/>
    <w:p w14:paraId="0C0560F4" w14:textId="77777777" w:rsidR="00432C7B" w:rsidRDefault="00432C7B" w:rsidP="00432C7B">
      <w:pPr>
        <w:keepNext/>
        <w:jc w:val="center"/>
      </w:pPr>
      <w:r w:rsidRPr="00365409">
        <w:rPr>
          <w:noProof/>
        </w:rPr>
        <w:drawing>
          <wp:inline distT="0" distB="0" distL="0" distR="0" wp14:anchorId="77377749" wp14:editId="25E82607">
            <wp:extent cx="5943600" cy="506095"/>
            <wp:effectExtent l="0" t="0" r="0" b="0"/>
            <wp:docPr id="70172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267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3AF8" w14:textId="45D5E1D4" w:rsidR="00432C7B" w:rsidRDefault="00432C7B" w:rsidP="00432C7B">
      <w:pPr>
        <w:pStyle w:val="Caption"/>
        <w:jc w:val="center"/>
      </w:pPr>
      <w:bookmarkStart w:id="1235" w:name="_Toc220523610"/>
      <w:bookmarkStart w:id="1236" w:name="_Toc22085223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19</w:t>
      </w:r>
      <w:r>
        <w:fldChar w:fldCharType="end"/>
      </w:r>
      <w:r>
        <w:t xml:space="preserve">: </w:t>
      </w:r>
      <w:r w:rsidRPr="00A30125">
        <w:t>Configuration IP in the Core Interface of UK-BLOCK Router Through CMD</w:t>
      </w:r>
      <w:bookmarkEnd w:id="1235"/>
      <w:bookmarkEnd w:id="1236"/>
    </w:p>
    <w:p w14:paraId="57941D20" w14:textId="77777777" w:rsidR="00432C7B" w:rsidRDefault="00432C7B" w:rsidP="00432C7B"/>
    <w:p w14:paraId="682E3714" w14:textId="77777777" w:rsidR="00432C7B" w:rsidRDefault="00432C7B" w:rsidP="00432C7B">
      <w:pPr>
        <w:keepNext/>
        <w:jc w:val="center"/>
      </w:pPr>
      <w:r w:rsidRPr="00F8663E">
        <w:rPr>
          <w:noProof/>
        </w:rPr>
        <w:drawing>
          <wp:inline distT="0" distB="0" distL="0" distR="0" wp14:anchorId="5607B3C8" wp14:editId="22357A2B">
            <wp:extent cx="5516380" cy="2975073"/>
            <wp:effectExtent l="0" t="0" r="8255" b="0"/>
            <wp:docPr id="65855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563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9117" cy="297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EE07" w14:textId="11DB4DE3" w:rsidR="00432C7B" w:rsidRDefault="00432C7B" w:rsidP="00432C7B">
      <w:pPr>
        <w:pStyle w:val="Caption"/>
        <w:jc w:val="center"/>
      </w:pPr>
      <w:bookmarkStart w:id="1237" w:name="_Toc220523611"/>
      <w:bookmarkStart w:id="1238" w:name="_Toc22085223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20</w:t>
      </w:r>
      <w:r>
        <w:fldChar w:fldCharType="end"/>
      </w:r>
      <w:r>
        <w:t xml:space="preserve">: </w:t>
      </w:r>
      <w:r w:rsidRPr="000D2DC5">
        <w:t>Configuration IP in the Core Interface of UK-BLOCK Router Through WINBOX</w:t>
      </w:r>
      <w:bookmarkEnd w:id="1237"/>
      <w:bookmarkEnd w:id="1238"/>
    </w:p>
    <w:p w14:paraId="6F5ADE48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239" w:name="_Toc220324729"/>
      <w:bookmarkStart w:id="1240" w:name="_Toc220852086"/>
      <w:r>
        <w:lastRenderedPageBreak/>
        <w:t>NEPAL-BLOCK</w:t>
      </w:r>
      <w:bookmarkEnd w:id="1239"/>
      <w:bookmarkEnd w:id="1240"/>
    </w:p>
    <w:p w14:paraId="0C0E6B6B" w14:textId="77777777" w:rsidR="00432C7B" w:rsidRDefault="00432C7B" w:rsidP="002D1144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515F7A04" w14:textId="77777777" w:rsidTr="003D6EDC">
        <w:tc>
          <w:tcPr>
            <w:tcW w:w="9350" w:type="dxa"/>
          </w:tcPr>
          <w:p w14:paraId="203B93B5" w14:textId="77777777" w:rsidR="00432C7B" w:rsidRPr="00140176" w:rsidRDefault="00432C7B" w:rsidP="003D6EDC">
            <w:pPr>
              <w:rPr>
                <w:rFonts w:eastAsia="Calibri" w:cs="Mangal"/>
              </w:rPr>
            </w:pPr>
            <w:r w:rsidRPr="00140176">
              <w:rPr>
                <w:rFonts w:eastAsia="Calibri" w:cs="Mangal"/>
              </w:rPr>
              <w:t>/ip address add address=10.0.0.6/30 interface=ether3 comment="NETWORK-ID_10.0.0.4/30_LINK_FROM_NEPAL-BLOCK_10.0.0.6/30_TO_LONDON-BLOCK_10.0.0.5/30"</w:t>
            </w:r>
          </w:p>
          <w:p w14:paraId="289E4432" w14:textId="77777777" w:rsidR="00432C7B" w:rsidRPr="00140176" w:rsidRDefault="00432C7B" w:rsidP="003D6EDC">
            <w:pPr>
              <w:rPr>
                <w:rFonts w:eastAsia="Calibri" w:cs="Mangal"/>
              </w:rPr>
            </w:pPr>
          </w:p>
          <w:p w14:paraId="5AAB09E7" w14:textId="77777777" w:rsidR="00432C7B" w:rsidRPr="00140176" w:rsidRDefault="00432C7B" w:rsidP="003D6EDC">
            <w:pPr>
              <w:rPr>
                <w:rFonts w:eastAsia="Calibri" w:cs="Mangal"/>
              </w:rPr>
            </w:pPr>
            <w:r w:rsidRPr="00140176">
              <w:rPr>
                <w:rFonts w:eastAsia="Calibri" w:cs="Mangal"/>
              </w:rPr>
              <w:t>/ip address add address=10.0.0.30/30 interface=ether1 comment="NETWORK-ID_10.0.0.28/30_LINK_FROM_NEPAL-BLOCK_10.0.0.30/30_TO_UK-BLOCK_10.0.0.29/30"</w:t>
            </w:r>
          </w:p>
          <w:p w14:paraId="6EA7D7A7" w14:textId="77777777" w:rsidR="00432C7B" w:rsidRPr="00140176" w:rsidRDefault="00432C7B" w:rsidP="003D6EDC">
            <w:pPr>
              <w:rPr>
                <w:rFonts w:eastAsia="Calibri" w:cs="Mangal"/>
              </w:rPr>
            </w:pPr>
          </w:p>
          <w:p w14:paraId="380921B9" w14:textId="77777777" w:rsidR="00432C7B" w:rsidRDefault="00432C7B" w:rsidP="003D6EDC">
            <w:pPr>
              <w:rPr>
                <w:rFonts w:eastAsia="Calibri" w:cs="Mangal"/>
              </w:rPr>
            </w:pPr>
            <w:r w:rsidRPr="00140176">
              <w:rPr>
                <w:rFonts w:eastAsia="Calibri" w:cs="Mangal"/>
              </w:rPr>
              <w:t>/ip address add address=10.0.0.37/30 interface=ether2 comment="NETWORK-ID_10.0.0.36/30_LINK_FROM_NEPAL-BLOCK_10.0.0.37/30_TO_BRIT-BLOCK_10.0.0.38/30"</w:t>
            </w:r>
            <w:r>
              <w:rPr>
                <w:rFonts w:eastAsia="Calibri" w:cs="Mangal"/>
              </w:rPr>
              <w:t xml:space="preserve"> </w:t>
            </w:r>
          </w:p>
        </w:tc>
      </w:tr>
    </w:tbl>
    <w:p w14:paraId="56D8D40D" w14:textId="77777777" w:rsidR="00432C7B" w:rsidRDefault="00432C7B" w:rsidP="00432C7B"/>
    <w:p w14:paraId="574BE671" w14:textId="77777777" w:rsidR="00432C7B" w:rsidRDefault="00432C7B" w:rsidP="00432C7B">
      <w:pPr>
        <w:keepNext/>
        <w:jc w:val="center"/>
      </w:pPr>
      <w:r w:rsidRPr="00140176">
        <w:rPr>
          <w:noProof/>
        </w:rPr>
        <w:drawing>
          <wp:inline distT="0" distB="0" distL="0" distR="0" wp14:anchorId="1EF838B2" wp14:editId="33A3CFE5">
            <wp:extent cx="5943600" cy="498475"/>
            <wp:effectExtent l="0" t="0" r="0" b="0"/>
            <wp:docPr id="106661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199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5039" w14:textId="270147AF" w:rsidR="00432C7B" w:rsidRDefault="00432C7B" w:rsidP="00432C7B">
      <w:pPr>
        <w:pStyle w:val="Caption"/>
        <w:jc w:val="center"/>
      </w:pPr>
      <w:bookmarkStart w:id="1241" w:name="_Toc220523612"/>
      <w:bookmarkStart w:id="1242" w:name="_Toc22085223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21</w:t>
      </w:r>
      <w:r>
        <w:fldChar w:fldCharType="end"/>
      </w:r>
      <w:r>
        <w:t xml:space="preserve">: </w:t>
      </w:r>
      <w:r w:rsidRPr="0022068E">
        <w:t>Configuration IP in the Core Interface of NEPAL-BLOCK Router Through CMD</w:t>
      </w:r>
      <w:bookmarkEnd w:id="1241"/>
      <w:bookmarkEnd w:id="1242"/>
    </w:p>
    <w:p w14:paraId="0D166603" w14:textId="77777777" w:rsidR="00432C7B" w:rsidRDefault="00432C7B" w:rsidP="00432C7B">
      <w:pPr>
        <w:jc w:val="center"/>
      </w:pPr>
    </w:p>
    <w:p w14:paraId="2F54499F" w14:textId="77777777" w:rsidR="00432C7B" w:rsidRDefault="00432C7B" w:rsidP="00432C7B">
      <w:pPr>
        <w:keepNext/>
        <w:jc w:val="center"/>
      </w:pPr>
      <w:r w:rsidRPr="00140176">
        <w:rPr>
          <w:noProof/>
        </w:rPr>
        <w:drawing>
          <wp:inline distT="0" distB="0" distL="0" distR="0" wp14:anchorId="2E6B5142" wp14:editId="110907AF">
            <wp:extent cx="5516380" cy="2980967"/>
            <wp:effectExtent l="0" t="0" r="8255" b="0"/>
            <wp:docPr id="98109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985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0466" cy="29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2C02" w14:textId="15850CA1" w:rsidR="00432C7B" w:rsidRDefault="00432C7B" w:rsidP="00432C7B">
      <w:pPr>
        <w:pStyle w:val="Caption"/>
        <w:jc w:val="center"/>
      </w:pPr>
      <w:bookmarkStart w:id="1243" w:name="_Toc220523613"/>
      <w:bookmarkStart w:id="1244" w:name="_Toc22085224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22</w:t>
      </w:r>
      <w:r>
        <w:fldChar w:fldCharType="end"/>
      </w:r>
      <w:r>
        <w:t xml:space="preserve">: </w:t>
      </w:r>
      <w:r w:rsidRPr="00495716">
        <w:t>Configuration IP in the Core Interface of NEPAL-BLOCK Router Through WINBOX</w:t>
      </w:r>
      <w:bookmarkEnd w:id="1243"/>
      <w:bookmarkEnd w:id="1244"/>
    </w:p>
    <w:p w14:paraId="4A2A9369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245" w:name="_Toc220324730"/>
      <w:bookmarkStart w:id="1246" w:name="_Toc220852087"/>
      <w:r>
        <w:lastRenderedPageBreak/>
        <w:t>HIMAL-BLOCK</w:t>
      </w:r>
      <w:bookmarkEnd w:id="1245"/>
      <w:bookmarkEnd w:id="1246"/>
    </w:p>
    <w:p w14:paraId="5E65F6C3" w14:textId="77777777" w:rsidR="00432C7B" w:rsidRDefault="00432C7B" w:rsidP="00AE0762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1887300A" w14:textId="77777777" w:rsidTr="003D6EDC">
        <w:tc>
          <w:tcPr>
            <w:tcW w:w="9350" w:type="dxa"/>
          </w:tcPr>
          <w:p w14:paraId="08B88BF5" w14:textId="77777777" w:rsidR="00432C7B" w:rsidRPr="00F17716" w:rsidRDefault="00432C7B" w:rsidP="003D6EDC">
            <w:pPr>
              <w:rPr>
                <w:rFonts w:eastAsia="Calibri" w:cs="Mangal"/>
              </w:rPr>
            </w:pPr>
            <w:r w:rsidRPr="00F17716">
              <w:rPr>
                <w:rFonts w:eastAsia="Calibri" w:cs="Mangal"/>
              </w:rPr>
              <w:t>/ip address add address=10.0.0.33/30 interface=ether3 comment="NETWORK-ID_10.0.0.32/30_LINK_FROM_HIMAL-BLOCK_10.0.0.33/30_TO_UK-BLOCK_10.0.0.34/30"</w:t>
            </w:r>
          </w:p>
          <w:p w14:paraId="2ADDE5CF" w14:textId="77777777" w:rsidR="00432C7B" w:rsidRPr="00F17716" w:rsidRDefault="00432C7B" w:rsidP="003D6EDC">
            <w:pPr>
              <w:rPr>
                <w:rFonts w:eastAsia="Calibri" w:cs="Mangal"/>
              </w:rPr>
            </w:pPr>
          </w:p>
          <w:p w14:paraId="1DC60BB2" w14:textId="77777777" w:rsidR="00432C7B" w:rsidRPr="00F17716" w:rsidRDefault="00432C7B" w:rsidP="003D6EDC">
            <w:pPr>
              <w:rPr>
                <w:rFonts w:eastAsia="Calibri" w:cs="Mangal"/>
              </w:rPr>
            </w:pPr>
            <w:r w:rsidRPr="00F17716">
              <w:rPr>
                <w:rFonts w:eastAsia="Calibri" w:cs="Mangal"/>
              </w:rPr>
              <w:t>/ip address add address=10.0.0.10/30 interface=ether4 comment="NETWORK-ID_10.0.0.8/30_LINK_FROM_HIMAL-BLOCK_10.0.0.10/30_TO_LONDON-BLOCK_10.0.0.9/30"</w:t>
            </w:r>
          </w:p>
          <w:p w14:paraId="51BB68CE" w14:textId="77777777" w:rsidR="00432C7B" w:rsidRPr="00F17716" w:rsidRDefault="00432C7B" w:rsidP="003D6EDC">
            <w:pPr>
              <w:rPr>
                <w:rFonts w:eastAsia="Calibri" w:cs="Mangal"/>
              </w:rPr>
            </w:pPr>
          </w:p>
          <w:p w14:paraId="1DB08912" w14:textId="77777777" w:rsidR="00432C7B" w:rsidRDefault="00432C7B" w:rsidP="003D6EDC">
            <w:pPr>
              <w:rPr>
                <w:rFonts w:eastAsia="Calibri" w:cs="Mangal"/>
              </w:rPr>
            </w:pPr>
            <w:r w:rsidRPr="00F17716">
              <w:rPr>
                <w:rFonts w:eastAsia="Calibri" w:cs="Mangal"/>
              </w:rPr>
              <w:t>/ip address add address=10.0.0.42/30 interface=ether2 comment="NETWORK-ID_10.0.0.40/30_LINK_FROM_HIMAL-BLOCK_10.0.0.42/30_TO_SKILL-BLOCK_10.0.0.41/30"</w:t>
            </w:r>
            <w:r>
              <w:rPr>
                <w:rFonts w:eastAsia="Calibri" w:cs="Mangal"/>
              </w:rPr>
              <w:t>c</w:t>
            </w:r>
          </w:p>
        </w:tc>
      </w:tr>
    </w:tbl>
    <w:p w14:paraId="154AA177" w14:textId="77777777" w:rsidR="00432C7B" w:rsidRDefault="00432C7B" w:rsidP="00432C7B"/>
    <w:p w14:paraId="6B20FDB0" w14:textId="77777777" w:rsidR="00432C7B" w:rsidRDefault="00432C7B" w:rsidP="00432C7B">
      <w:pPr>
        <w:keepNext/>
        <w:jc w:val="center"/>
      </w:pPr>
      <w:r w:rsidRPr="00980C3E">
        <w:rPr>
          <w:noProof/>
        </w:rPr>
        <w:drawing>
          <wp:inline distT="0" distB="0" distL="0" distR="0" wp14:anchorId="6A9FC2CB" wp14:editId="0E00E73A">
            <wp:extent cx="5943600" cy="529590"/>
            <wp:effectExtent l="0" t="0" r="0" b="0"/>
            <wp:docPr id="937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4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3043" w14:textId="36082D3B" w:rsidR="00432C7B" w:rsidRDefault="00432C7B" w:rsidP="00432C7B">
      <w:pPr>
        <w:pStyle w:val="Caption"/>
        <w:jc w:val="center"/>
      </w:pPr>
      <w:bookmarkStart w:id="1247" w:name="_Toc220523614"/>
      <w:bookmarkStart w:id="1248" w:name="_Toc22085224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23</w:t>
      </w:r>
      <w:r>
        <w:fldChar w:fldCharType="end"/>
      </w:r>
      <w:r>
        <w:t xml:space="preserve">: </w:t>
      </w:r>
      <w:r w:rsidRPr="00EB2170">
        <w:t xml:space="preserve">Configuration IP in the Core Interface of </w:t>
      </w:r>
      <w:r>
        <w:t>HIMAL</w:t>
      </w:r>
      <w:r w:rsidRPr="00EB2170">
        <w:t>-BLOCK Router Through CMD</w:t>
      </w:r>
      <w:bookmarkEnd w:id="1247"/>
      <w:bookmarkEnd w:id="1248"/>
    </w:p>
    <w:p w14:paraId="079566C4" w14:textId="77777777" w:rsidR="00432C7B" w:rsidRDefault="00432C7B" w:rsidP="00432C7B">
      <w:pPr>
        <w:jc w:val="center"/>
      </w:pPr>
    </w:p>
    <w:p w14:paraId="09941A63" w14:textId="77777777" w:rsidR="00432C7B" w:rsidRDefault="00432C7B" w:rsidP="00432C7B">
      <w:pPr>
        <w:keepNext/>
        <w:jc w:val="center"/>
      </w:pPr>
      <w:r w:rsidRPr="001745CD">
        <w:rPr>
          <w:noProof/>
        </w:rPr>
        <w:drawing>
          <wp:inline distT="0" distB="0" distL="0" distR="0" wp14:anchorId="53B34AC0" wp14:editId="6C8F0025">
            <wp:extent cx="5615189" cy="3019964"/>
            <wp:effectExtent l="0" t="0" r="5080" b="9525"/>
            <wp:docPr id="108711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129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9284" cy="302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0FC0" w14:textId="2CFAF56C" w:rsidR="00432C7B" w:rsidRDefault="00432C7B" w:rsidP="00432C7B">
      <w:pPr>
        <w:pStyle w:val="Caption"/>
        <w:jc w:val="center"/>
      </w:pPr>
      <w:bookmarkStart w:id="1249" w:name="_Toc220523615"/>
      <w:bookmarkStart w:id="1250" w:name="_Toc22085224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24</w:t>
      </w:r>
      <w:r>
        <w:fldChar w:fldCharType="end"/>
      </w:r>
      <w:r>
        <w:t xml:space="preserve">: </w:t>
      </w:r>
      <w:r w:rsidRPr="00457596">
        <w:t xml:space="preserve">Configuration IP in the Core Interface of </w:t>
      </w:r>
      <w:r>
        <w:t>HIMAL</w:t>
      </w:r>
      <w:r w:rsidRPr="00457596">
        <w:t>-BLOCK Router Through WINBOX</w:t>
      </w:r>
      <w:bookmarkEnd w:id="1249"/>
      <w:bookmarkEnd w:id="1250"/>
    </w:p>
    <w:p w14:paraId="41F97DF7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251" w:name="_Toc220324731"/>
      <w:bookmarkStart w:id="1252" w:name="_Toc220852088"/>
      <w:r>
        <w:lastRenderedPageBreak/>
        <w:t>BRIT-BLOCK</w:t>
      </w:r>
      <w:bookmarkEnd w:id="1251"/>
      <w:bookmarkEnd w:id="1252"/>
    </w:p>
    <w:p w14:paraId="1B6253C2" w14:textId="77777777" w:rsidR="00432C7B" w:rsidRDefault="00432C7B" w:rsidP="00816071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51E3878F" w14:textId="77777777" w:rsidTr="003D6EDC">
        <w:tc>
          <w:tcPr>
            <w:tcW w:w="9350" w:type="dxa"/>
          </w:tcPr>
          <w:p w14:paraId="263409F4" w14:textId="77777777" w:rsidR="00432C7B" w:rsidRPr="00656C6C" w:rsidRDefault="00432C7B" w:rsidP="003D6EDC">
            <w:pPr>
              <w:rPr>
                <w:rFonts w:eastAsia="Calibri" w:cs="Mangal"/>
              </w:rPr>
            </w:pPr>
            <w:r w:rsidRPr="00656C6C">
              <w:rPr>
                <w:rFonts w:eastAsia="Calibri" w:cs="Mangal"/>
              </w:rPr>
              <w:t>/ip address add address=10.0.0.38/30 interface=ether2 comment="NETWORK-ID_10.0.0.36/30_LINK_FROM_BRIT-BLOCK_10.0.0.38/30_TO_NEPAL-BLOCK_10.0.0.37/30"</w:t>
            </w:r>
          </w:p>
          <w:p w14:paraId="356E8C44" w14:textId="77777777" w:rsidR="00432C7B" w:rsidRPr="00656C6C" w:rsidRDefault="00432C7B" w:rsidP="003D6EDC">
            <w:pPr>
              <w:rPr>
                <w:rFonts w:eastAsia="Calibri" w:cs="Mangal"/>
              </w:rPr>
            </w:pPr>
          </w:p>
          <w:p w14:paraId="6D07D023" w14:textId="77777777" w:rsidR="00432C7B" w:rsidRPr="00656C6C" w:rsidRDefault="00432C7B" w:rsidP="003D6EDC">
            <w:pPr>
              <w:rPr>
                <w:rFonts w:eastAsia="Calibri" w:cs="Mangal"/>
              </w:rPr>
            </w:pPr>
            <w:r w:rsidRPr="00656C6C">
              <w:rPr>
                <w:rFonts w:eastAsia="Calibri" w:cs="Mangal"/>
              </w:rPr>
              <w:t>/ip address add address=10.0.0.14/30 interface=ether5 comment="NETWORK-ID_10.0.0.12/30_LINK_FROM_BRIT-BLOCK_10.0.0.14/30_TO_LONDON-BLOCK_10.0.0.13/30"</w:t>
            </w:r>
          </w:p>
          <w:p w14:paraId="5FC8BAD6" w14:textId="77777777" w:rsidR="00432C7B" w:rsidRPr="00656C6C" w:rsidRDefault="00432C7B" w:rsidP="003D6EDC">
            <w:pPr>
              <w:rPr>
                <w:rFonts w:eastAsia="Calibri" w:cs="Mangal"/>
              </w:rPr>
            </w:pPr>
          </w:p>
          <w:p w14:paraId="32B481C7" w14:textId="77777777" w:rsidR="00432C7B" w:rsidRDefault="00432C7B" w:rsidP="003D6EDC">
            <w:pPr>
              <w:rPr>
                <w:rFonts w:eastAsia="Calibri" w:cs="Mangal"/>
              </w:rPr>
            </w:pPr>
            <w:r w:rsidRPr="00656C6C">
              <w:rPr>
                <w:rFonts w:eastAsia="Calibri" w:cs="Mangal"/>
              </w:rPr>
              <w:t>/ip address add address=10.0.0.46/30 interface=ether1 comment="NETWORK-ID_10.0.0.44/30_LINK_FROM_BRIT-BLOCK_10.0.0.46/30_TO_KUMARI-BLOCK_10.0.0.45/30"</w:t>
            </w:r>
          </w:p>
        </w:tc>
      </w:tr>
    </w:tbl>
    <w:p w14:paraId="20D451BE" w14:textId="77777777" w:rsidR="00432C7B" w:rsidRDefault="00432C7B" w:rsidP="00432C7B"/>
    <w:p w14:paraId="0C50A2DE" w14:textId="77777777" w:rsidR="00432C7B" w:rsidRDefault="00432C7B" w:rsidP="00432C7B">
      <w:pPr>
        <w:keepNext/>
      </w:pPr>
      <w:r w:rsidRPr="00656C6C">
        <w:rPr>
          <w:noProof/>
        </w:rPr>
        <w:drawing>
          <wp:inline distT="0" distB="0" distL="0" distR="0" wp14:anchorId="7331E4CA" wp14:editId="5C231C5B">
            <wp:extent cx="5943600" cy="499110"/>
            <wp:effectExtent l="0" t="0" r="0" b="0"/>
            <wp:docPr id="1047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321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E502" w14:textId="0B30CC5A" w:rsidR="00432C7B" w:rsidRDefault="00432C7B" w:rsidP="00432C7B">
      <w:pPr>
        <w:pStyle w:val="Caption"/>
        <w:jc w:val="center"/>
      </w:pPr>
      <w:bookmarkStart w:id="1253" w:name="_Toc220523616"/>
      <w:bookmarkStart w:id="1254" w:name="_Toc22085224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25</w:t>
      </w:r>
      <w:r>
        <w:fldChar w:fldCharType="end"/>
      </w:r>
      <w:r>
        <w:t xml:space="preserve">: </w:t>
      </w:r>
      <w:r w:rsidRPr="00AB3391">
        <w:t>Configuration IP in the Core Interface of BRIT-BLOCK Router Through CMD</w:t>
      </w:r>
      <w:bookmarkEnd w:id="1253"/>
      <w:bookmarkEnd w:id="1254"/>
    </w:p>
    <w:p w14:paraId="615246B4" w14:textId="77777777" w:rsidR="00432C7B" w:rsidRPr="008B7847" w:rsidRDefault="00432C7B" w:rsidP="00432C7B">
      <w:pPr>
        <w:jc w:val="center"/>
      </w:pPr>
    </w:p>
    <w:p w14:paraId="2C6F6473" w14:textId="77777777" w:rsidR="00432C7B" w:rsidRDefault="00432C7B" w:rsidP="00432C7B">
      <w:pPr>
        <w:keepNext/>
        <w:jc w:val="center"/>
      </w:pPr>
      <w:r w:rsidRPr="00137FFB">
        <w:rPr>
          <w:noProof/>
        </w:rPr>
        <w:drawing>
          <wp:inline distT="0" distB="0" distL="0" distR="0" wp14:anchorId="4A03BC61" wp14:editId="706B1F96">
            <wp:extent cx="5615189" cy="3019964"/>
            <wp:effectExtent l="0" t="0" r="5080" b="9525"/>
            <wp:docPr id="9364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7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9636" cy="302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4952" w14:textId="3A1A4DF4" w:rsidR="00432C7B" w:rsidRDefault="00432C7B" w:rsidP="00432C7B">
      <w:pPr>
        <w:pStyle w:val="Caption"/>
        <w:jc w:val="center"/>
      </w:pPr>
      <w:bookmarkStart w:id="1255" w:name="_Toc220523617"/>
      <w:bookmarkStart w:id="1256" w:name="_Toc22085224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26</w:t>
      </w:r>
      <w:r>
        <w:fldChar w:fldCharType="end"/>
      </w:r>
      <w:r>
        <w:t xml:space="preserve">: </w:t>
      </w:r>
      <w:r w:rsidRPr="007152ED">
        <w:t>Configuration IP in the Core Interface of BRIT-BLOCK Router Through WINBOX</w:t>
      </w:r>
      <w:bookmarkEnd w:id="1255"/>
      <w:bookmarkEnd w:id="1256"/>
    </w:p>
    <w:p w14:paraId="23A2BBD0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257" w:name="_Toc220324732"/>
      <w:bookmarkStart w:id="1258" w:name="_Toc220852089"/>
      <w:r>
        <w:lastRenderedPageBreak/>
        <w:t>SKILL-BLOCK</w:t>
      </w:r>
      <w:bookmarkEnd w:id="1257"/>
      <w:bookmarkEnd w:id="1258"/>
    </w:p>
    <w:p w14:paraId="350BD90E" w14:textId="77777777" w:rsidR="00432C7B" w:rsidRDefault="00432C7B" w:rsidP="00F05340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0FC507D2" w14:textId="77777777" w:rsidTr="003D6EDC">
        <w:tc>
          <w:tcPr>
            <w:tcW w:w="9350" w:type="dxa"/>
          </w:tcPr>
          <w:p w14:paraId="2292B44C" w14:textId="77777777" w:rsidR="00432C7B" w:rsidRPr="00656C6C" w:rsidRDefault="00432C7B" w:rsidP="003D6EDC">
            <w:pPr>
              <w:rPr>
                <w:rFonts w:eastAsia="Calibri" w:cs="Mangal"/>
              </w:rPr>
            </w:pPr>
            <w:r w:rsidRPr="00656C6C">
              <w:rPr>
                <w:rFonts w:eastAsia="Calibri" w:cs="Mangal"/>
              </w:rPr>
              <w:t>/ip address add address=10.0.0.41/30 interface=ether2 comment=</w:t>
            </w:r>
            <w:r>
              <w:rPr>
                <w:rFonts w:eastAsia="Calibri" w:cs="Mangal"/>
              </w:rPr>
              <w:t>”</w:t>
            </w:r>
            <w:r w:rsidRPr="00656C6C">
              <w:rPr>
                <w:rFonts w:eastAsia="Calibri" w:cs="Mangal"/>
              </w:rPr>
              <w:t>NETWORK-ID_10.0.0.40/30_LINK_FROM_SKILL-BLOCK_10.0.0.41/30_TO_NEPAL-BLOCK_10.0.0.42/30</w:t>
            </w:r>
            <w:r>
              <w:rPr>
                <w:rFonts w:eastAsia="Calibri" w:cs="Mangal"/>
              </w:rPr>
              <w:t>”</w:t>
            </w:r>
          </w:p>
          <w:p w14:paraId="711B82A6" w14:textId="77777777" w:rsidR="00432C7B" w:rsidRPr="00656C6C" w:rsidRDefault="00432C7B" w:rsidP="003D6EDC">
            <w:pPr>
              <w:rPr>
                <w:rFonts w:eastAsia="Calibri" w:cs="Mangal"/>
              </w:rPr>
            </w:pPr>
          </w:p>
          <w:p w14:paraId="47701F9A" w14:textId="77777777" w:rsidR="00432C7B" w:rsidRPr="00656C6C" w:rsidRDefault="00432C7B" w:rsidP="003D6EDC">
            <w:pPr>
              <w:rPr>
                <w:rFonts w:eastAsia="Calibri" w:cs="Mangal"/>
              </w:rPr>
            </w:pPr>
            <w:r w:rsidRPr="00656C6C">
              <w:rPr>
                <w:rFonts w:eastAsia="Calibri" w:cs="Mangal"/>
              </w:rPr>
              <w:t>/ip address add address=10.0.0.18/30 interface=ether6 comment=</w:t>
            </w:r>
            <w:r>
              <w:rPr>
                <w:rFonts w:eastAsia="Calibri" w:cs="Mangal"/>
              </w:rPr>
              <w:t>”</w:t>
            </w:r>
            <w:r w:rsidRPr="00656C6C">
              <w:rPr>
                <w:rFonts w:eastAsia="Calibri" w:cs="Mangal"/>
              </w:rPr>
              <w:t>NETWORK-ID_10.0.0.16/30_LINK_FROM_SKILL-BLOCK_10.0.0.18/30_TO_LONDON-BLOCK_10.0.0.17/30</w:t>
            </w:r>
            <w:r>
              <w:rPr>
                <w:rFonts w:eastAsia="Calibri" w:cs="Mangal"/>
              </w:rPr>
              <w:t>”</w:t>
            </w:r>
          </w:p>
          <w:p w14:paraId="3379362E" w14:textId="77777777" w:rsidR="00432C7B" w:rsidRPr="00656C6C" w:rsidRDefault="00432C7B" w:rsidP="003D6EDC">
            <w:pPr>
              <w:rPr>
                <w:rFonts w:eastAsia="Calibri" w:cs="Mangal"/>
              </w:rPr>
            </w:pPr>
          </w:p>
          <w:p w14:paraId="4C205761" w14:textId="77777777" w:rsidR="00432C7B" w:rsidRDefault="00432C7B" w:rsidP="003D6EDC">
            <w:pPr>
              <w:rPr>
                <w:rFonts w:eastAsia="Calibri" w:cs="Mangal"/>
              </w:rPr>
            </w:pPr>
            <w:r w:rsidRPr="00656C6C">
              <w:rPr>
                <w:rFonts w:eastAsia="Calibri" w:cs="Mangal"/>
              </w:rPr>
              <w:t>/ip address add address=10.0.0.50/30 interface=ether1 comment=</w:t>
            </w:r>
            <w:r>
              <w:rPr>
                <w:rFonts w:eastAsia="Calibri" w:cs="Mangal"/>
              </w:rPr>
              <w:t>”</w:t>
            </w:r>
            <w:r w:rsidRPr="00656C6C">
              <w:rPr>
                <w:rFonts w:eastAsia="Calibri" w:cs="Mangal"/>
              </w:rPr>
              <w:t>NETWORK-ID_10.0.0.48/30_LINK_FROM_SKILL-BLOCK_10.0.0.50/30_TO_KUMARI-BLOCK_10.0.0.49/30</w:t>
            </w:r>
            <w:r>
              <w:rPr>
                <w:rFonts w:eastAsia="Calibri" w:cs="Mangal"/>
              </w:rPr>
              <w:t>”</w:t>
            </w:r>
          </w:p>
        </w:tc>
      </w:tr>
    </w:tbl>
    <w:p w14:paraId="14C9C621" w14:textId="77777777" w:rsidR="00432C7B" w:rsidRDefault="00432C7B" w:rsidP="00432C7B"/>
    <w:p w14:paraId="1BC2945E" w14:textId="77777777" w:rsidR="00432C7B" w:rsidRDefault="00432C7B" w:rsidP="00432C7B">
      <w:pPr>
        <w:keepNext/>
        <w:jc w:val="center"/>
      </w:pPr>
      <w:r w:rsidRPr="003B2311">
        <w:rPr>
          <w:noProof/>
        </w:rPr>
        <w:drawing>
          <wp:inline distT="0" distB="0" distL="0" distR="0" wp14:anchorId="27838309" wp14:editId="7B46ACCF">
            <wp:extent cx="5943600" cy="491490"/>
            <wp:effectExtent l="0" t="0" r="0" b="0"/>
            <wp:docPr id="135991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192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8C5A" w14:textId="00419ADE" w:rsidR="00432C7B" w:rsidRDefault="00432C7B" w:rsidP="00432C7B">
      <w:pPr>
        <w:pStyle w:val="Caption"/>
        <w:jc w:val="center"/>
      </w:pPr>
      <w:bookmarkStart w:id="1259" w:name="_Toc220523618"/>
      <w:bookmarkStart w:id="1260" w:name="_Toc22085224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27</w:t>
      </w:r>
      <w:r>
        <w:fldChar w:fldCharType="end"/>
      </w:r>
      <w:r>
        <w:t xml:space="preserve">: </w:t>
      </w:r>
      <w:r w:rsidRPr="0012094B">
        <w:t>Configuration IP in the Core Interface of SKILL-BLOCK Router Through CMD</w:t>
      </w:r>
      <w:bookmarkEnd w:id="1259"/>
      <w:bookmarkEnd w:id="1260"/>
    </w:p>
    <w:p w14:paraId="4C8F26FF" w14:textId="77777777" w:rsidR="00432C7B" w:rsidRDefault="00432C7B" w:rsidP="00432C7B">
      <w:pPr>
        <w:jc w:val="center"/>
      </w:pPr>
    </w:p>
    <w:p w14:paraId="2AD7D75C" w14:textId="77777777" w:rsidR="00432C7B" w:rsidRDefault="00432C7B" w:rsidP="00432C7B">
      <w:pPr>
        <w:keepNext/>
        <w:jc w:val="center"/>
      </w:pPr>
      <w:r w:rsidRPr="00137FFB">
        <w:rPr>
          <w:noProof/>
        </w:rPr>
        <w:drawing>
          <wp:inline distT="0" distB="0" distL="0" distR="0" wp14:anchorId="61607869" wp14:editId="394679E0">
            <wp:extent cx="5537915" cy="2983729"/>
            <wp:effectExtent l="0" t="0" r="5715" b="7620"/>
            <wp:docPr id="33207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748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3254" cy="29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AC47" w14:textId="1EF46C83" w:rsidR="00432C7B" w:rsidRDefault="00432C7B" w:rsidP="00432C7B">
      <w:pPr>
        <w:pStyle w:val="Caption"/>
        <w:jc w:val="center"/>
      </w:pPr>
      <w:bookmarkStart w:id="1261" w:name="_Toc220523619"/>
      <w:bookmarkStart w:id="1262" w:name="_Toc22085224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28</w:t>
      </w:r>
      <w:r>
        <w:fldChar w:fldCharType="end"/>
      </w:r>
      <w:r>
        <w:t xml:space="preserve">: </w:t>
      </w:r>
      <w:r w:rsidRPr="003B02C8">
        <w:t>Configuration IP in the Core Interface of SKILL-BLOCK Router Through WINBOX</w:t>
      </w:r>
      <w:bookmarkEnd w:id="1261"/>
      <w:bookmarkEnd w:id="1262"/>
    </w:p>
    <w:p w14:paraId="4B77010D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263" w:name="_Toc220324733"/>
      <w:bookmarkStart w:id="1264" w:name="_Toc220852090"/>
      <w:r>
        <w:lastRenderedPageBreak/>
        <w:t>ALUMNI-BLOCK</w:t>
      </w:r>
      <w:bookmarkEnd w:id="1263"/>
      <w:bookmarkEnd w:id="1264"/>
    </w:p>
    <w:p w14:paraId="2F7020B9" w14:textId="77777777" w:rsidR="00432C7B" w:rsidRDefault="00432C7B" w:rsidP="001960E5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0F17D54A" w14:textId="77777777" w:rsidTr="003D6EDC">
        <w:tc>
          <w:tcPr>
            <w:tcW w:w="9350" w:type="dxa"/>
          </w:tcPr>
          <w:p w14:paraId="7BA41A3E" w14:textId="77777777" w:rsidR="00432C7B" w:rsidRPr="00704024" w:rsidRDefault="00432C7B" w:rsidP="003D6EDC">
            <w:pPr>
              <w:rPr>
                <w:rFonts w:eastAsia="Calibri" w:cs="Mangal"/>
              </w:rPr>
            </w:pPr>
            <w:r w:rsidRPr="00704024">
              <w:rPr>
                <w:rFonts w:eastAsia="Calibri" w:cs="Mangal"/>
              </w:rPr>
              <w:t>/ip address add address=10.0.0.22/30 interface=ether7 comment="NETWORK-ID_10.0.0.20/30_LINK_FROM_ALUMNI-BLOCK_10.0.0.22/30_TO_LONDON-BLOCK_10.0.0.21/30"</w:t>
            </w:r>
          </w:p>
          <w:p w14:paraId="618FAFD6" w14:textId="77777777" w:rsidR="00432C7B" w:rsidRPr="00704024" w:rsidRDefault="00432C7B" w:rsidP="003D6EDC">
            <w:pPr>
              <w:rPr>
                <w:rFonts w:eastAsia="Calibri" w:cs="Mangal"/>
              </w:rPr>
            </w:pPr>
          </w:p>
          <w:p w14:paraId="6059938F" w14:textId="77777777" w:rsidR="00432C7B" w:rsidRPr="00704024" w:rsidRDefault="00432C7B" w:rsidP="003D6EDC">
            <w:pPr>
              <w:rPr>
                <w:rFonts w:eastAsia="Calibri" w:cs="Mangal"/>
              </w:rPr>
            </w:pPr>
            <w:r w:rsidRPr="00704024">
              <w:rPr>
                <w:rFonts w:eastAsia="Calibri" w:cs="Mangal"/>
              </w:rPr>
              <w:t>/ip address add address=10.0.0.49/30 interface=ether1 comment="NETWORK-ID_10.0.0.48/30_LINK_FROM_ALUMNI-BLOCK_10.0.0.49/30_TO_SKILL-BLOCK_10.0.0.50/30"</w:t>
            </w:r>
          </w:p>
          <w:p w14:paraId="677EC796" w14:textId="77777777" w:rsidR="00432C7B" w:rsidRPr="00704024" w:rsidRDefault="00432C7B" w:rsidP="003D6EDC">
            <w:pPr>
              <w:rPr>
                <w:rFonts w:eastAsia="Calibri" w:cs="Mangal"/>
              </w:rPr>
            </w:pPr>
          </w:p>
          <w:p w14:paraId="05BBC240" w14:textId="77777777" w:rsidR="00432C7B" w:rsidRDefault="00432C7B" w:rsidP="003D6EDC">
            <w:pPr>
              <w:rPr>
                <w:rFonts w:eastAsia="Calibri" w:cs="Mangal"/>
              </w:rPr>
            </w:pPr>
            <w:r w:rsidRPr="00704024">
              <w:rPr>
                <w:rFonts w:eastAsia="Calibri" w:cs="Mangal"/>
              </w:rPr>
              <w:t>/ip address add address=10.0.0.53/30 interface=ether2 comment="NETWORK-ID_10.0.0.52/30_LINK_FROM_ALUMNI-BLOCK_10.0.0.53/30_TO_KUMARI-BLOCK_10.0.0.54/30"</w:t>
            </w:r>
          </w:p>
        </w:tc>
      </w:tr>
    </w:tbl>
    <w:p w14:paraId="205E28AA" w14:textId="77777777" w:rsidR="00432C7B" w:rsidRDefault="00432C7B" w:rsidP="00432C7B"/>
    <w:p w14:paraId="574ABEC0" w14:textId="77777777" w:rsidR="00432C7B" w:rsidRDefault="00432C7B" w:rsidP="00432C7B">
      <w:pPr>
        <w:keepNext/>
        <w:jc w:val="center"/>
      </w:pPr>
      <w:r w:rsidRPr="00704024">
        <w:rPr>
          <w:noProof/>
        </w:rPr>
        <w:drawing>
          <wp:inline distT="0" distB="0" distL="0" distR="0" wp14:anchorId="67FD6EBC" wp14:editId="008E0C2D">
            <wp:extent cx="5943600" cy="965835"/>
            <wp:effectExtent l="0" t="0" r="0" b="0"/>
            <wp:docPr id="699280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807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A00B" w14:textId="3B26714D" w:rsidR="00432C7B" w:rsidRDefault="00432C7B" w:rsidP="00432C7B">
      <w:pPr>
        <w:pStyle w:val="Caption"/>
        <w:jc w:val="center"/>
      </w:pPr>
      <w:bookmarkStart w:id="1265" w:name="_Toc220523620"/>
      <w:bookmarkStart w:id="1266" w:name="_Toc22085224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29</w:t>
      </w:r>
      <w:r>
        <w:fldChar w:fldCharType="end"/>
      </w:r>
      <w:r>
        <w:t xml:space="preserve">: </w:t>
      </w:r>
      <w:r w:rsidRPr="00C878A7">
        <w:t>Configuration IP in the Core Interface of ALUMNI-BLOCK Router Through CMD</w:t>
      </w:r>
      <w:bookmarkEnd w:id="1265"/>
      <w:bookmarkEnd w:id="1266"/>
    </w:p>
    <w:p w14:paraId="1FFCAD1A" w14:textId="77777777" w:rsidR="00432C7B" w:rsidRDefault="00432C7B" w:rsidP="00432C7B">
      <w:pPr>
        <w:keepNext/>
        <w:jc w:val="center"/>
      </w:pPr>
      <w:r w:rsidRPr="00360F59">
        <w:rPr>
          <w:noProof/>
        </w:rPr>
        <w:drawing>
          <wp:inline distT="0" distB="0" distL="0" distR="0" wp14:anchorId="6475C0B6" wp14:editId="13501D31">
            <wp:extent cx="5280338" cy="2842131"/>
            <wp:effectExtent l="0" t="0" r="0" b="0"/>
            <wp:docPr id="1392377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775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7830" cy="284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6F86" w14:textId="11351B6D" w:rsidR="00432C7B" w:rsidRDefault="00432C7B" w:rsidP="00432C7B">
      <w:pPr>
        <w:pStyle w:val="Caption"/>
        <w:jc w:val="center"/>
      </w:pPr>
      <w:bookmarkStart w:id="1267" w:name="_Toc220523621"/>
      <w:bookmarkStart w:id="1268" w:name="_Toc22085224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30</w:t>
      </w:r>
      <w:r>
        <w:fldChar w:fldCharType="end"/>
      </w:r>
      <w:r>
        <w:t xml:space="preserve">: </w:t>
      </w:r>
      <w:r w:rsidRPr="00261F3E">
        <w:t>Configuration IP in the Core Interface of ALUMNI-BLOCK Router Through WINBOX</w:t>
      </w:r>
      <w:bookmarkEnd w:id="1267"/>
      <w:bookmarkEnd w:id="1268"/>
    </w:p>
    <w:p w14:paraId="2288408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269" w:name="_Toc220324734"/>
      <w:bookmarkStart w:id="1270" w:name="_Toc220852091"/>
      <w:r>
        <w:lastRenderedPageBreak/>
        <w:t>KUMARI-BLOCK</w:t>
      </w:r>
      <w:bookmarkEnd w:id="1269"/>
      <w:bookmarkEnd w:id="1270"/>
    </w:p>
    <w:p w14:paraId="6020FEAB" w14:textId="77777777" w:rsidR="00432C7B" w:rsidRDefault="00432C7B" w:rsidP="00EE4BDC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7E562084" w14:textId="77777777" w:rsidTr="003D6EDC">
        <w:tc>
          <w:tcPr>
            <w:tcW w:w="9350" w:type="dxa"/>
          </w:tcPr>
          <w:p w14:paraId="6CD6CEB8" w14:textId="77777777" w:rsidR="00432C7B" w:rsidRPr="00A2573A" w:rsidRDefault="00432C7B" w:rsidP="003D6EDC">
            <w:pPr>
              <w:rPr>
                <w:rFonts w:eastAsia="Calibri" w:cs="Mangal"/>
              </w:rPr>
            </w:pPr>
            <w:r w:rsidRPr="00A2573A">
              <w:rPr>
                <w:rFonts w:eastAsia="Calibri" w:cs="Mangal"/>
              </w:rPr>
              <w:t>/ip address add address=10.0.0.26/30 interface=ether8 comment="NETWORK-ID_10.0.0.24/30_LINK_FROM_KUMARI-BLOCK_10.0.0.26/30_TO_LONDON-BLOCK_10.0.0.25/30"</w:t>
            </w:r>
          </w:p>
          <w:p w14:paraId="07C55891" w14:textId="77777777" w:rsidR="00432C7B" w:rsidRPr="00A2573A" w:rsidRDefault="00432C7B" w:rsidP="003D6EDC">
            <w:pPr>
              <w:rPr>
                <w:rFonts w:eastAsia="Calibri" w:cs="Mangal"/>
              </w:rPr>
            </w:pPr>
          </w:p>
          <w:p w14:paraId="38E35F8F" w14:textId="77777777" w:rsidR="00432C7B" w:rsidRPr="00A2573A" w:rsidRDefault="00432C7B" w:rsidP="003D6EDC">
            <w:pPr>
              <w:rPr>
                <w:rFonts w:eastAsia="Calibri" w:cs="Mangal"/>
              </w:rPr>
            </w:pPr>
            <w:r w:rsidRPr="00A2573A">
              <w:rPr>
                <w:rFonts w:eastAsia="Calibri" w:cs="Mangal"/>
              </w:rPr>
              <w:t>/ip address add address=10.0.0.54/30 interface=ether2 comment="NETWORK-ID_10.0.0.52/30_LINK_FROM_KUMARI-BLOCK_10.0.0.54/30_TO_ALUMNI-BLOCK_10.0.0.53/30"</w:t>
            </w:r>
          </w:p>
          <w:p w14:paraId="05D5C339" w14:textId="77777777" w:rsidR="00432C7B" w:rsidRPr="00A2573A" w:rsidRDefault="00432C7B" w:rsidP="003D6EDC">
            <w:pPr>
              <w:rPr>
                <w:rFonts w:eastAsia="Calibri" w:cs="Mangal"/>
              </w:rPr>
            </w:pPr>
          </w:p>
          <w:p w14:paraId="74AF261D" w14:textId="77777777" w:rsidR="00432C7B" w:rsidRDefault="00432C7B" w:rsidP="003D6EDC">
            <w:pPr>
              <w:rPr>
                <w:rFonts w:eastAsia="Calibri" w:cs="Mangal"/>
              </w:rPr>
            </w:pPr>
            <w:r w:rsidRPr="00A2573A">
              <w:rPr>
                <w:rFonts w:eastAsia="Calibri" w:cs="Mangal"/>
              </w:rPr>
              <w:t>/ip address add address=10.0.0.44/30 interface=ether1 comment="NETWORK-ID_10.0.0.44/30_LINK_FROM_KUMARI-BLOCK_10.0.0.44/30_TO_BRIT-BLOCK_10.0.0.46/30"</w:t>
            </w:r>
          </w:p>
        </w:tc>
      </w:tr>
    </w:tbl>
    <w:p w14:paraId="492A5D11" w14:textId="77777777" w:rsidR="00432C7B" w:rsidRDefault="00432C7B" w:rsidP="00432C7B"/>
    <w:p w14:paraId="79412B6A" w14:textId="77777777" w:rsidR="00432C7B" w:rsidRDefault="00432C7B" w:rsidP="00432C7B">
      <w:pPr>
        <w:keepNext/>
        <w:jc w:val="center"/>
      </w:pPr>
      <w:r w:rsidRPr="00704024">
        <w:rPr>
          <w:noProof/>
        </w:rPr>
        <w:drawing>
          <wp:inline distT="0" distB="0" distL="0" distR="0" wp14:anchorId="7C929723" wp14:editId="1EBD1174">
            <wp:extent cx="5943600" cy="497205"/>
            <wp:effectExtent l="0" t="0" r="0" b="0"/>
            <wp:docPr id="65987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710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8455" w14:textId="45686C6A" w:rsidR="00432C7B" w:rsidRDefault="00432C7B" w:rsidP="00432C7B">
      <w:pPr>
        <w:pStyle w:val="Caption"/>
        <w:jc w:val="center"/>
      </w:pPr>
      <w:bookmarkStart w:id="1271" w:name="_Toc220523622"/>
      <w:bookmarkStart w:id="1272" w:name="_Toc22085224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31</w:t>
      </w:r>
      <w:r>
        <w:fldChar w:fldCharType="end"/>
      </w:r>
      <w:r>
        <w:t xml:space="preserve">: </w:t>
      </w:r>
      <w:r w:rsidRPr="00FE2A08">
        <w:t>Configuration IP in the Core Interface of KUMARI-BLOCK Router Through CMD</w:t>
      </w:r>
      <w:bookmarkEnd w:id="1271"/>
      <w:bookmarkEnd w:id="1272"/>
    </w:p>
    <w:p w14:paraId="2480906A" w14:textId="77777777" w:rsidR="00432C7B" w:rsidRDefault="00432C7B" w:rsidP="00432C7B">
      <w:pPr>
        <w:keepNext/>
        <w:jc w:val="center"/>
      </w:pPr>
      <w:r w:rsidRPr="00E11782">
        <w:rPr>
          <w:noProof/>
        </w:rPr>
        <w:drawing>
          <wp:inline distT="0" distB="0" distL="0" distR="0" wp14:anchorId="56534CCE" wp14:editId="19BAB24A">
            <wp:extent cx="5666704" cy="3053118"/>
            <wp:effectExtent l="0" t="0" r="0" b="0"/>
            <wp:docPr id="12549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67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0034" cy="305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FCAF" w14:textId="0B98D7AA" w:rsidR="00432C7B" w:rsidRDefault="00432C7B" w:rsidP="00432C7B">
      <w:pPr>
        <w:pStyle w:val="Caption"/>
        <w:jc w:val="center"/>
      </w:pPr>
      <w:bookmarkStart w:id="1273" w:name="_Toc220523623"/>
      <w:bookmarkStart w:id="1274" w:name="_Toc22085225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36BD3">
        <w:rPr>
          <w:noProof/>
        </w:rPr>
        <w:t>32</w:t>
      </w:r>
      <w:r>
        <w:fldChar w:fldCharType="end"/>
      </w:r>
      <w:r>
        <w:t xml:space="preserve">: </w:t>
      </w:r>
      <w:r w:rsidRPr="00E52D67">
        <w:t>Configuration IP in the Core Interface of KUMARI-BLOCK Router Through WINBOX</w:t>
      </w:r>
      <w:bookmarkEnd w:id="1273"/>
      <w:bookmarkEnd w:id="1274"/>
    </w:p>
    <w:p w14:paraId="395ABF09" w14:textId="77777777" w:rsidR="00432C7B" w:rsidRDefault="00432C7B" w:rsidP="00432C7B">
      <w:pPr>
        <w:spacing w:line="240" w:lineRule="auto"/>
        <w:jc w:val="left"/>
        <w:rPr>
          <w:i/>
          <w:iCs/>
          <w:color w:val="1F497D" w:themeColor="text2"/>
          <w:sz w:val="18"/>
          <w:szCs w:val="18"/>
        </w:rPr>
      </w:pPr>
      <w:r>
        <w:br w:type="page"/>
      </w:r>
    </w:p>
    <w:p w14:paraId="695F80AD" w14:textId="77777777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1275" w:name="_Toc220324735"/>
      <w:bookmarkStart w:id="1276" w:name="_Toc220852092"/>
      <w:r>
        <w:lastRenderedPageBreak/>
        <w:t>Configuration OSPF to all Core Routers</w:t>
      </w:r>
      <w:bookmarkEnd w:id="1275"/>
      <w:bookmarkEnd w:id="1276"/>
    </w:p>
    <w:p w14:paraId="0FD866D6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277" w:name="_Toc220324736"/>
      <w:bookmarkStart w:id="1278" w:name="_Toc220852093"/>
      <w:r>
        <w:t>LONDON-BLOCK</w:t>
      </w:r>
      <w:bookmarkEnd w:id="1277"/>
      <w:bookmarkEnd w:id="1278"/>
    </w:p>
    <w:p w14:paraId="7BEDC820" w14:textId="101919B9" w:rsidR="00432C7B" w:rsidRDefault="00035DDD" w:rsidP="00035DDD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77E9" w14:paraId="22F06647" w14:textId="77777777" w:rsidTr="006477E9">
        <w:tc>
          <w:tcPr>
            <w:tcW w:w="9350" w:type="dxa"/>
          </w:tcPr>
          <w:p w14:paraId="1F7A16CD" w14:textId="77777777" w:rsidR="006E477D" w:rsidRDefault="006E477D" w:rsidP="006E477D">
            <w:r>
              <w:t>/routing ospf instance add name=OSPF_LONDON_BLOCK router-id=160.30.132.1 comment="OSPF instance for London block, router-id 160.30.132.1"</w:t>
            </w:r>
          </w:p>
          <w:p w14:paraId="29C96814" w14:textId="77777777" w:rsidR="006E477D" w:rsidRDefault="006E477D" w:rsidP="006E477D"/>
          <w:p w14:paraId="2EAA842F" w14:textId="77777777" w:rsidR="006E477D" w:rsidRDefault="006E477D" w:rsidP="006E477D">
            <w:r>
              <w:t>/routing ospf area add name=backbone area-id=0.0.0.0 instance=OSPF_LONDON_BLOCK comment="Backbone area 0.0.0.0 for London OSPF"</w:t>
            </w:r>
          </w:p>
          <w:p w14:paraId="5E9DCC66" w14:textId="77777777" w:rsidR="006E477D" w:rsidRDefault="006E477D" w:rsidP="006E477D"/>
          <w:p w14:paraId="0557564C" w14:textId="77777777" w:rsidR="00D744D6" w:rsidRDefault="00D744D6" w:rsidP="006E477D"/>
          <w:p w14:paraId="66B75046" w14:textId="38789776" w:rsidR="006E477D" w:rsidRDefault="006E477D" w:rsidP="006E477D">
            <w:r>
              <w:t>/routing ospf interface-template</w:t>
            </w:r>
          </w:p>
          <w:p w14:paraId="4315DAD3" w14:textId="77777777" w:rsidR="00D744D6" w:rsidRDefault="00D744D6" w:rsidP="006E477D"/>
          <w:p w14:paraId="218F8ADD" w14:textId="3D3205D0" w:rsidR="006E477D" w:rsidRDefault="006E477D" w:rsidP="006E477D">
            <w:r>
              <w:t>add interfaces=loopback area=backbone passive comment="Loopback London router-id 160.30.132.1 (passive)"</w:t>
            </w:r>
          </w:p>
          <w:p w14:paraId="0D9C388C" w14:textId="77777777" w:rsidR="00D744D6" w:rsidRDefault="00D744D6" w:rsidP="006E477D"/>
          <w:p w14:paraId="1ACEF650" w14:textId="02E1057D" w:rsidR="006E477D" w:rsidRDefault="006E477D" w:rsidP="006E477D">
            <w:r>
              <w:t>add networks=10.0.0.0/30 interfaces=ether2 area=backbone comment="ETHER-2_LINK_FROM_LONDON-BLOCK_10.0.0.1_TO_UK-BLOCK_10.0.0.2"</w:t>
            </w:r>
          </w:p>
          <w:p w14:paraId="6C4F5FB3" w14:textId="77777777" w:rsidR="00D744D6" w:rsidRDefault="00D744D6" w:rsidP="006E477D"/>
          <w:p w14:paraId="10CC0D1E" w14:textId="53B89C42" w:rsidR="006E477D" w:rsidRDefault="006E477D" w:rsidP="006E477D">
            <w:r>
              <w:t>add networks=10.0.0.4/30 interfaces=ether3 area=backbone comment="ETHER-3_LINK_FROM_LONDON-BLOCK_10.0.0.5_TO_NEPAL-BLOCK_10.0.0.6"</w:t>
            </w:r>
          </w:p>
          <w:p w14:paraId="01FFF723" w14:textId="77777777" w:rsidR="00D744D6" w:rsidRDefault="00D744D6" w:rsidP="006E477D"/>
          <w:p w14:paraId="7F1FF842" w14:textId="64B4AA8E" w:rsidR="006E477D" w:rsidRDefault="006E477D" w:rsidP="006E477D">
            <w:r>
              <w:t>add networks=10.0.0.8/30 interfaces=ether4 area=backbone comment="ETHER-4_LINK_FROM_LONDON-BLOCK_10.0.0.9_TO_HIMAL-BLOCK_10.0.0.10"</w:t>
            </w:r>
          </w:p>
          <w:p w14:paraId="3B91D567" w14:textId="77777777" w:rsidR="00D744D6" w:rsidRDefault="00D744D6" w:rsidP="006E477D"/>
          <w:p w14:paraId="0883FD4E" w14:textId="3B836A4D" w:rsidR="006E477D" w:rsidRDefault="006E477D" w:rsidP="006E477D">
            <w:r>
              <w:t>add networks=10.0.0.12/30 interfaces=ether5 area=backbone comment="ETHER-5_LINK_FROM_LONDON-BLOCK_10.0.0.13_TO_BRIT-BLOCK_10.0.0.14"</w:t>
            </w:r>
          </w:p>
          <w:p w14:paraId="09DE983F" w14:textId="77777777" w:rsidR="00D744D6" w:rsidRDefault="00D744D6" w:rsidP="006E477D"/>
          <w:p w14:paraId="4A996098" w14:textId="62F5C6F5" w:rsidR="006E477D" w:rsidRDefault="006E477D" w:rsidP="006E477D">
            <w:r>
              <w:t>add networks=10.0.0.16/30 interfaces=ether6 area=backbone comment="ETHER-6_LINK_FROM_LONDON-BLOCK_10.0.0.17_TO_SKILL-BLOCK_10.0.0.18"</w:t>
            </w:r>
          </w:p>
          <w:p w14:paraId="116175ED" w14:textId="77777777" w:rsidR="00D744D6" w:rsidRDefault="00D744D6" w:rsidP="006E477D"/>
          <w:p w14:paraId="791B7717" w14:textId="1F7CCA16" w:rsidR="006E477D" w:rsidRDefault="006E477D" w:rsidP="006E477D">
            <w:r>
              <w:t>add networks=10.0.0.20/30 interfaces=ether7 area=backbone comment="ETHER-7_LINK_FROM_LONDON-BLOCK_10.0.0.21_TO_ALUMNI-BLOCK_10.0.0.22"</w:t>
            </w:r>
          </w:p>
          <w:p w14:paraId="1A99F5F0" w14:textId="77777777" w:rsidR="00D744D6" w:rsidRDefault="00D744D6" w:rsidP="006E477D"/>
          <w:p w14:paraId="567A0A77" w14:textId="19C44BBB" w:rsidR="006477E9" w:rsidRDefault="006E477D" w:rsidP="006E477D">
            <w:r>
              <w:t>add networks=10.0.0.24/30 interfaces=ether8 area=backbone comment="ETHER-8_LINK_FROM_LONDON-BLOCK_10.0.0.25_TO_KUMARI-BLOCK_10.0.0.26"</w:t>
            </w:r>
          </w:p>
        </w:tc>
      </w:tr>
    </w:tbl>
    <w:p w14:paraId="4C161C17" w14:textId="77777777" w:rsidR="00035DDD" w:rsidRDefault="00035DDD" w:rsidP="00035DDD"/>
    <w:p w14:paraId="01499AFA" w14:textId="77777777" w:rsidR="004B5448" w:rsidRDefault="009C43B9">
      <w:pPr>
        <w:keepNext/>
        <w:jc w:val="center"/>
        <w:rPr>
          <w:ins w:id="1279" w:author="Subash Subedi" w:date="2026-02-01T14:41:00Z" w16du:dateUtc="2026-02-01T08:56:00Z"/>
        </w:rPr>
        <w:pPrChange w:id="1280" w:author="Subash Subedi" w:date="2026-02-01T14:41:00Z" w16du:dateUtc="2026-02-01T08:56:00Z">
          <w:pPr>
            <w:jc w:val="center"/>
          </w:pPr>
        </w:pPrChange>
      </w:pPr>
      <w:r w:rsidRPr="009C43B9">
        <w:rPr>
          <w:noProof/>
        </w:rPr>
        <w:drawing>
          <wp:inline distT="0" distB="0" distL="0" distR="0" wp14:anchorId="127243BC" wp14:editId="05929C28">
            <wp:extent cx="5943600" cy="1682115"/>
            <wp:effectExtent l="0" t="0" r="0" b="0"/>
            <wp:docPr id="124570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000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EF14" w14:textId="77002578" w:rsidR="00035DDD" w:rsidRDefault="004B5448">
      <w:pPr>
        <w:pStyle w:val="Caption"/>
        <w:jc w:val="center"/>
        <w:pPrChange w:id="1281" w:author="Subash Subedi" w:date="2026-02-01T14:41:00Z" w16du:dateUtc="2026-02-01T08:56:00Z">
          <w:pPr>
            <w:jc w:val="center"/>
          </w:pPr>
        </w:pPrChange>
      </w:pPr>
      <w:bookmarkStart w:id="1282" w:name="_Toc220852251"/>
      <w:ins w:id="1283" w:author="Subash Subedi" w:date="2026-02-01T14:41:00Z" w16du:dateUtc="2026-02-01T08:56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1284" w:author="Subash Subedi" w:date="2026-02-01T15:14:00Z" w16du:dateUtc="2026-02-01T09:29:00Z">
        <w:r w:rsidR="00936BD3">
          <w:rPr>
            <w:noProof/>
          </w:rPr>
          <w:t>33</w:t>
        </w:r>
      </w:ins>
      <w:ins w:id="1285" w:author="Subash Subedi" w:date="2026-02-01T14:41:00Z" w16du:dateUtc="2026-02-01T08:56:00Z">
        <w:r>
          <w:fldChar w:fldCharType="end"/>
        </w:r>
        <w:r>
          <w:t xml:space="preserve">: </w:t>
        </w:r>
        <w:r w:rsidRPr="0019560A">
          <w:t>Configuration OSPF to Core LONDON-BLOCK Router Through CMD</w:t>
        </w:r>
      </w:ins>
      <w:bookmarkEnd w:id="1282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  <w:tblPrChange w:id="1286" w:author="Subash Subedi" w:date="2026-02-01T15:07:00Z" w16du:dateUtc="2026-02-01T09:22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8460"/>
        <w:tblGridChange w:id="1287">
          <w:tblGrid>
            <w:gridCol w:w="8460"/>
            <w:gridCol w:w="890"/>
          </w:tblGrid>
        </w:tblGridChange>
      </w:tblGrid>
      <w:tr w:rsidR="00CF21F3" w14:paraId="6B7F9FD8" w14:textId="77777777" w:rsidTr="00E717AC">
        <w:trPr>
          <w:jc w:val="center"/>
          <w:ins w:id="1288" w:author="Subash Subedi" w:date="2026-02-01T14:44:00Z"/>
        </w:trPr>
        <w:tc>
          <w:tcPr>
            <w:tcW w:w="8460" w:type="dxa"/>
            <w:tcPrChange w:id="1289" w:author="Subash Subedi" w:date="2026-02-01T15:07:00Z" w16du:dateUtc="2026-02-01T09:22:00Z">
              <w:tcPr>
                <w:tcW w:w="9350" w:type="dxa"/>
                <w:gridSpan w:val="2"/>
              </w:tcPr>
            </w:tcPrChange>
          </w:tcPr>
          <w:p w14:paraId="79DB24F1" w14:textId="77777777" w:rsidR="006A5E30" w:rsidRDefault="00CF21F3">
            <w:pPr>
              <w:keepNext/>
              <w:jc w:val="center"/>
              <w:rPr>
                <w:ins w:id="1290" w:author="Subash Subedi" w:date="2026-02-01T14:46:00Z" w16du:dateUtc="2026-02-01T09:01:00Z"/>
              </w:rPr>
              <w:pPrChange w:id="1291" w:author="Subash Subedi" w:date="2026-02-01T14:46:00Z" w16du:dateUtc="2026-02-01T09:01:00Z">
                <w:pPr>
                  <w:jc w:val="center"/>
                </w:pPr>
              </w:pPrChange>
            </w:pPr>
            <w:moveToRangeStart w:id="1292" w:author="Subash Subedi" w:date="2026-02-01T14:44:00Z" w:name="move220849515"/>
            <w:moveTo w:id="1293" w:author="Subash Subedi" w:date="2026-02-01T14:44:00Z" w16du:dateUtc="2026-02-01T08:59:00Z">
              <w:r w:rsidRPr="009C43B9">
                <w:rPr>
                  <w:noProof/>
                </w:rPr>
                <w:lastRenderedPageBreak/>
                <w:drawing>
                  <wp:inline distT="0" distB="0" distL="0" distR="0" wp14:anchorId="76622680" wp14:editId="7A42C08B">
                    <wp:extent cx="3902308" cy="2255500"/>
                    <wp:effectExtent l="0" t="0" r="3175" b="0"/>
                    <wp:docPr id="2139466601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2112632537" name=""/>
                            <pic:cNvPicPr/>
                          </pic:nvPicPr>
                          <pic:blipFill>
                            <a:blip r:embed="rId4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924531" cy="226834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moveTo>
            <w:moveToRangeEnd w:id="1292"/>
          </w:p>
          <w:p w14:paraId="09F08735" w14:textId="73DC184E" w:rsidR="00CF21F3" w:rsidRDefault="006A5E30">
            <w:pPr>
              <w:pStyle w:val="Caption"/>
              <w:jc w:val="center"/>
              <w:rPr>
                <w:ins w:id="1294" w:author="Subash Subedi" w:date="2026-02-01T14:44:00Z" w16du:dateUtc="2026-02-01T08:59:00Z"/>
              </w:rPr>
              <w:pPrChange w:id="1295" w:author="Subash Subedi" w:date="2026-02-01T14:46:00Z" w16du:dateUtc="2026-02-01T09:01:00Z">
                <w:pPr>
                  <w:jc w:val="center"/>
                </w:pPr>
              </w:pPrChange>
            </w:pPr>
            <w:bookmarkStart w:id="1296" w:name="_Toc220852252"/>
            <w:ins w:id="1297" w:author="Subash Subedi" w:date="2026-02-01T14:46:00Z" w16du:dateUtc="2026-02-01T09:01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298" w:author="Subash Subedi" w:date="2026-02-01T15:14:00Z" w16du:dateUtc="2026-02-01T09:29:00Z">
              <w:r w:rsidR="00936BD3">
                <w:rPr>
                  <w:noProof/>
                </w:rPr>
                <w:t>34</w:t>
              </w:r>
            </w:ins>
            <w:ins w:id="1299" w:author="Subash Subedi" w:date="2026-02-01T14:46:00Z" w16du:dateUtc="2026-02-01T09:01:00Z">
              <w:r>
                <w:fldChar w:fldCharType="end"/>
              </w:r>
              <w:r>
                <w:t xml:space="preserve">: </w:t>
              </w:r>
              <w:r w:rsidRPr="00DF2B91">
                <w:t>Configuration OSPF Instances to Core LONDON-BLOCK Router Through WINBOX</w:t>
              </w:r>
            </w:ins>
            <w:bookmarkEnd w:id="1296"/>
          </w:p>
        </w:tc>
      </w:tr>
      <w:tr w:rsidR="00CF21F3" w14:paraId="7307E506" w14:textId="77777777" w:rsidTr="00E717AC">
        <w:trPr>
          <w:jc w:val="center"/>
          <w:ins w:id="1300" w:author="Subash Subedi" w:date="2026-02-01T14:44:00Z"/>
        </w:trPr>
        <w:tc>
          <w:tcPr>
            <w:tcW w:w="8460" w:type="dxa"/>
            <w:tcPrChange w:id="1301" w:author="Subash Subedi" w:date="2026-02-01T15:07:00Z" w16du:dateUtc="2026-02-01T09:22:00Z">
              <w:tcPr>
                <w:tcW w:w="9350" w:type="dxa"/>
                <w:gridSpan w:val="2"/>
              </w:tcPr>
            </w:tcPrChange>
          </w:tcPr>
          <w:p w14:paraId="2BCE3908" w14:textId="77777777" w:rsidR="006A5E30" w:rsidRDefault="00CF21F3">
            <w:pPr>
              <w:keepNext/>
              <w:jc w:val="center"/>
              <w:rPr>
                <w:ins w:id="1302" w:author="Subash Subedi" w:date="2026-02-01T14:46:00Z" w16du:dateUtc="2026-02-01T09:01:00Z"/>
              </w:rPr>
              <w:pPrChange w:id="1303" w:author="Subash Subedi" w:date="2026-02-01T14:46:00Z" w16du:dateUtc="2026-02-01T09:01:00Z">
                <w:pPr>
                  <w:jc w:val="center"/>
                </w:pPr>
              </w:pPrChange>
            </w:pPr>
            <w:moveToRangeStart w:id="1304" w:author="Subash Subedi" w:date="2026-02-01T14:45:00Z" w:name="move220849519"/>
            <w:moveTo w:id="1305" w:author="Subash Subedi" w:date="2026-02-01T14:45:00Z" w16du:dateUtc="2026-02-01T09:00:00Z">
              <w:r w:rsidRPr="009C43B9">
                <w:rPr>
                  <w:noProof/>
                </w:rPr>
                <w:drawing>
                  <wp:inline distT="0" distB="0" distL="0" distR="0" wp14:anchorId="32315D7C" wp14:editId="6E734F69">
                    <wp:extent cx="3701308" cy="2275751"/>
                    <wp:effectExtent l="0" t="0" r="0" b="0"/>
                    <wp:docPr id="129899269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302827152" name=""/>
                            <pic:cNvPicPr/>
                          </pic:nvPicPr>
                          <pic:blipFill>
                            <a:blip r:embed="rId4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721929" cy="228843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moveTo>
            <w:moveToRangeEnd w:id="1304"/>
          </w:p>
          <w:p w14:paraId="1A240606" w14:textId="0F2FA425" w:rsidR="00CF21F3" w:rsidRDefault="006A5E30">
            <w:pPr>
              <w:pStyle w:val="Caption"/>
              <w:jc w:val="center"/>
              <w:rPr>
                <w:ins w:id="1306" w:author="Subash Subedi" w:date="2026-02-01T14:44:00Z" w16du:dateUtc="2026-02-01T08:59:00Z"/>
              </w:rPr>
              <w:pPrChange w:id="1307" w:author="Subash Subedi" w:date="2026-02-01T14:46:00Z" w16du:dateUtc="2026-02-01T09:01:00Z">
                <w:pPr>
                  <w:jc w:val="center"/>
                </w:pPr>
              </w:pPrChange>
            </w:pPr>
            <w:bookmarkStart w:id="1308" w:name="_Toc220852253"/>
            <w:ins w:id="1309" w:author="Subash Subedi" w:date="2026-02-01T14:46:00Z" w16du:dateUtc="2026-02-01T09:01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310" w:author="Subash Subedi" w:date="2026-02-01T15:14:00Z" w16du:dateUtc="2026-02-01T09:29:00Z">
              <w:r w:rsidR="00936BD3">
                <w:rPr>
                  <w:noProof/>
                </w:rPr>
                <w:t>35</w:t>
              </w:r>
            </w:ins>
            <w:ins w:id="1311" w:author="Subash Subedi" w:date="2026-02-01T14:46:00Z" w16du:dateUtc="2026-02-01T09:01:00Z">
              <w:r>
                <w:fldChar w:fldCharType="end"/>
              </w:r>
              <w:r>
                <w:t xml:space="preserve">: </w:t>
              </w:r>
              <w:r w:rsidRPr="00935595">
                <w:t>Configuration OSPF Area to Core LONDON-BLOCK Router Through WINBOX</w:t>
              </w:r>
            </w:ins>
            <w:bookmarkEnd w:id="1308"/>
          </w:p>
        </w:tc>
      </w:tr>
      <w:tr w:rsidR="00CF21F3" w14:paraId="7F817D11" w14:textId="77777777" w:rsidTr="00E717AC">
        <w:trPr>
          <w:jc w:val="center"/>
          <w:ins w:id="1312" w:author="Subash Subedi" w:date="2026-02-01T14:44:00Z"/>
        </w:trPr>
        <w:tc>
          <w:tcPr>
            <w:tcW w:w="8460" w:type="dxa"/>
            <w:tcPrChange w:id="1313" w:author="Subash Subedi" w:date="2026-02-01T15:07:00Z" w16du:dateUtc="2026-02-01T09:22:00Z">
              <w:tcPr>
                <w:tcW w:w="9350" w:type="dxa"/>
                <w:gridSpan w:val="2"/>
              </w:tcPr>
            </w:tcPrChange>
          </w:tcPr>
          <w:p w14:paraId="2E723CA3" w14:textId="77777777" w:rsidR="006A5E30" w:rsidRDefault="00CF21F3">
            <w:pPr>
              <w:keepNext/>
              <w:jc w:val="center"/>
              <w:rPr>
                <w:ins w:id="1314" w:author="Subash Subedi" w:date="2026-02-01T14:47:00Z" w16du:dateUtc="2026-02-01T09:02:00Z"/>
              </w:rPr>
              <w:pPrChange w:id="1315" w:author="Subash Subedi" w:date="2026-02-01T14:47:00Z" w16du:dateUtc="2026-02-01T09:02:00Z">
                <w:pPr>
                  <w:jc w:val="center"/>
                </w:pPr>
              </w:pPrChange>
            </w:pPr>
            <w:moveToRangeStart w:id="1316" w:author="Subash Subedi" w:date="2026-02-01T14:45:00Z" w:name="move220849522"/>
            <w:moveTo w:id="1317" w:author="Subash Subedi" w:date="2026-02-01T14:45:00Z" w16du:dateUtc="2026-02-01T09:00:00Z">
              <w:r w:rsidRPr="009C43B9">
                <w:rPr>
                  <w:noProof/>
                </w:rPr>
                <w:drawing>
                  <wp:inline distT="0" distB="0" distL="0" distR="0" wp14:anchorId="508CAC65" wp14:editId="3BF567E1">
                    <wp:extent cx="4345364" cy="2106294"/>
                    <wp:effectExtent l="0" t="0" r="0" b="8890"/>
                    <wp:docPr id="1404541495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725447876" name=""/>
                            <pic:cNvPicPr/>
                          </pic:nvPicPr>
                          <pic:blipFill>
                            <a:blip r:embed="rId4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60229" cy="211349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moveTo>
            <w:moveToRangeEnd w:id="1316"/>
          </w:p>
          <w:p w14:paraId="10EA1703" w14:textId="2658239C" w:rsidR="00CF21F3" w:rsidRDefault="006A5E30">
            <w:pPr>
              <w:pStyle w:val="Caption"/>
              <w:jc w:val="center"/>
              <w:rPr>
                <w:ins w:id="1318" w:author="Subash Subedi" w:date="2026-02-01T14:44:00Z" w16du:dateUtc="2026-02-01T08:59:00Z"/>
              </w:rPr>
              <w:pPrChange w:id="1319" w:author="Subash Subedi" w:date="2026-02-01T14:47:00Z" w16du:dateUtc="2026-02-01T09:02:00Z">
                <w:pPr>
                  <w:jc w:val="center"/>
                </w:pPr>
              </w:pPrChange>
            </w:pPr>
            <w:bookmarkStart w:id="1320" w:name="_Toc220852254"/>
            <w:ins w:id="1321" w:author="Subash Subedi" w:date="2026-02-01T14:47:00Z" w16du:dateUtc="2026-02-01T09:02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322" w:author="Subash Subedi" w:date="2026-02-01T15:14:00Z" w16du:dateUtc="2026-02-01T09:29:00Z">
              <w:r w:rsidR="00936BD3">
                <w:rPr>
                  <w:noProof/>
                </w:rPr>
                <w:t>36</w:t>
              </w:r>
            </w:ins>
            <w:ins w:id="1323" w:author="Subash Subedi" w:date="2026-02-01T14:47:00Z" w16du:dateUtc="2026-02-01T09:02:00Z">
              <w:r>
                <w:fldChar w:fldCharType="end"/>
              </w:r>
              <w:r>
                <w:t xml:space="preserve">: </w:t>
              </w:r>
              <w:r w:rsidRPr="00372833">
                <w:t>Configuration OSPF Interface-template to Core LONDON-BLOCK Router Through WINBOX</w:t>
              </w:r>
            </w:ins>
            <w:bookmarkEnd w:id="1320"/>
          </w:p>
        </w:tc>
      </w:tr>
    </w:tbl>
    <w:p w14:paraId="3665B830" w14:textId="5E364166" w:rsidR="00CF21F3" w:rsidDel="006F3878" w:rsidRDefault="00CF21F3">
      <w:pPr>
        <w:jc w:val="center"/>
        <w:rPr>
          <w:del w:id="1324" w:author="Subash Subedi" w:date="2026-02-01T15:08:00Z" w16du:dateUtc="2026-02-01T09:23:00Z"/>
        </w:rPr>
        <w:pPrChange w:id="1325" w:author="Subash Subedi" w:date="2026-02-01T14:44:00Z" w16du:dateUtc="2026-02-01T08:59:00Z">
          <w:pPr/>
        </w:pPrChange>
      </w:pPr>
    </w:p>
    <w:p w14:paraId="7D34C428" w14:textId="5E0DB0F4" w:rsidR="00D330F1" w:rsidDel="0023146D" w:rsidRDefault="00D330F1" w:rsidP="00D330F1">
      <w:pPr>
        <w:jc w:val="center"/>
        <w:rPr>
          <w:del w:id="1326" w:author="Subash Subedi" w:date="2026-02-01T14:41:00Z" w16du:dateUtc="2026-02-01T08:56:00Z"/>
        </w:rPr>
      </w:pPr>
    </w:p>
    <w:p w14:paraId="0EB4366D" w14:textId="18823851" w:rsidR="006F2AC9" w:rsidRDefault="006F2AC9">
      <w:pPr>
        <w:spacing w:after="200" w:line="276" w:lineRule="auto"/>
        <w:jc w:val="left"/>
        <w:rPr>
          <w:ins w:id="1327" w:author="Subash Subedi" w:date="2026-02-01T14:48:00Z" w16du:dateUtc="2026-02-01T09:03:00Z"/>
        </w:rPr>
      </w:pPr>
    </w:p>
    <w:p w14:paraId="3F168860" w14:textId="12CE4831" w:rsidR="00D330F1" w:rsidDel="006F2AC9" w:rsidRDefault="009C43B9" w:rsidP="00D330F1">
      <w:pPr>
        <w:jc w:val="center"/>
        <w:rPr>
          <w:del w:id="1328" w:author="Subash Subedi" w:date="2026-02-01T14:48:00Z" w16du:dateUtc="2026-02-01T09:03:00Z"/>
        </w:rPr>
      </w:pPr>
      <w:moveFromRangeStart w:id="1329" w:author="Subash Subedi" w:date="2026-02-01T14:44:00Z" w:name="move220849515"/>
      <w:moveFrom w:id="1330" w:author="Subash Subedi" w:date="2026-02-01T14:44:00Z" w16du:dateUtc="2026-02-01T08:59:00Z">
        <w:del w:id="1331" w:author="Subash Subedi" w:date="2026-02-01T14:48:00Z" w16du:dateUtc="2026-02-01T09:03:00Z">
          <w:r w:rsidRPr="009C43B9" w:rsidDel="006F2AC9">
            <w:rPr>
              <w:noProof/>
            </w:rPr>
            <w:lastRenderedPageBreak/>
            <w:drawing>
              <wp:inline distT="0" distB="0" distL="0" distR="0" wp14:anchorId="50783061" wp14:editId="2C710B3D">
                <wp:extent cx="5124450" cy="2961888"/>
                <wp:effectExtent l="0" t="0" r="0" b="0"/>
                <wp:docPr id="2112632537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2632537" name="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27594" cy="29637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moveFrom>
      <w:bookmarkStart w:id="1332" w:name="_Toc220852094"/>
      <w:bookmarkEnd w:id="1332"/>
      <w:moveFromRangeEnd w:id="1329"/>
    </w:p>
    <w:p w14:paraId="66FE3F46" w14:textId="4F93B1A0" w:rsidR="009C43B9" w:rsidDel="006F2AC9" w:rsidRDefault="009C43B9" w:rsidP="00D330F1">
      <w:pPr>
        <w:jc w:val="center"/>
        <w:rPr>
          <w:del w:id="1333" w:author="Subash Subedi" w:date="2026-02-01T14:48:00Z" w16du:dateUtc="2026-02-01T09:03:00Z"/>
        </w:rPr>
      </w:pPr>
      <w:moveFromRangeStart w:id="1334" w:author="Subash Subedi" w:date="2026-02-01T14:45:00Z" w:name="move220849519"/>
      <w:moveFrom w:id="1335" w:author="Subash Subedi" w:date="2026-02-01T14:45:00Z" w16du:dateUtc="2026-02-01T09:00:00Z">
        <w:del w:id="1336" w:author="Subash Subedi" w:date="2026-02-01T14:48:00Z" w16du:dateUtc="2026-02-01T09:03:00Z">
          <w:r w:rsidRPr="009C43B9" w:rsidDel="006F2AC9">
            <w:rPr>
              <w:noProof/>
            </w:rPr>
            <w:drawing>
              <wp:inline distT="0" distB="0" distL="0" distR="0" wp14:anchorId="5A5A11F8" wp14:editId="2E001E83">
                <wp:extent cx="4957303" cy="3048000"/>
                <wp:effectExtent l="0" t="0" r="0" b="0"/>
                <wp:docPr id="130282715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2827152" name=""/>
                        <pic:cNvPicPr/>
                      </pic:nvPicPr>
                      <pic:blipFill>
                        <a:blip r:embed="rId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61988" cy="30508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moveFrom>
      <w:bookmarkStart w:id="1337" w:name="_Toc220852095"/>
      <w:bookmarkEnd w:id="1337"/>
      <w:moveFromRangeEnd w:id="1334"/>
    </w:p>
    <w:p w14:paraId="1B5459AD" w14:textId="1A0D30E5" w:rsidR="00F02634" w:rsidDel="006F2AC9" w:rsidRDefault="00F02634">
      <w:pPr>
        <w:rPr>
          <w:del w:id="1338" w:author="Subash Subedi" w:date="2026-02-01T14:48:00Z" w16du:dateUtc="2026-02-01T09:03:00Z"/>
        </w:rPr>
        <w:pPrChange w:id="1339" w:author="Subash Subedi" w:date="2026-02-01T14:48:00Z" w16du:dateUtc="2026-02-01T09:03:00Z">
          <w:pPr>
            <w:jc w:val="center"/>
          </w:pPr>
        </w:pPrChange>
      </w:pPr>
      <w:bookmarkStart w:id="1340" w:name="_Toc220852096"/>
      <w:bookmarkEnd w:id="1340"/>
    </w:p>
    <w:p w14:paraId="2ACE748E" w14:textId="07197DF6" w:rsidR="00F02634" w:rsidDel="006F2AC9" w:rsidRDefault="009C43B9">
      <w:pPr>
        <w:rPr>
          <w:del w:id="1341" w:author="Subash Subedi" w:date="2026-02-01T14:48:00Z" w16du:dateUtc="2026-02-01T09:03:00Z"/>
        </w:rPr>
        <w:pPrChange w:id="1342" w:author="Subash Subedi" w:date="2026-02-01T14:48:00Z" w16du:dateUtc="2026-02-01T09:03:00Z">
          <w:pPr>
            <w:jc w:val="center"/>
          </w:pPr>
        </w:pPrChange>
      </w:pPr>
      <w:moveFromRangeStart w:id="1343" w:author="Subash Subedi" w:date="2026-02-01T14:45:00Z" w:name="move220849522"/>
      <w:moveFrom w:id="1344" w:author="Subash Subedi" w:date="2026-02-01T14:45:00Z" w16du:dateUtc="2026-02-01T09:00:00Z">
        <w:del w:id="1345" w:author="Subash Subedi" w:date="2026-02-01T14:48:00Z" w16du:dateUtc="2026-02-01T09:03:00Z">
          <w:r w:rsidRPr="009C43B9" w:rsidDel="006F2AC9">
            <w:rPr>
              <w:noProof/>
            </w:rPr>
            <w:drawing>
              <wp:inline distT="0" distB="0" distL="0" distR="0" wp14:anchorId="11709E78" wp14:editId="1AF9EC0B">
                <wp:extent cx="4867275" cy="2359276"/>
                <wp:effectExtent l="0" t="0" r="0" b="3175"/>
                <wp:docPr id="725447876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5447876" name="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75489" cy="23632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moveFrom>
      <w:bookmarkStart w:id="1346" w:name="_Toc220852097"/>
      <w:bookmarkEnd w:id="1346"/>
      <w:moveFromRangeEnd w:id="1343"/>
    </w:p>
    <w:p w14:paraId="22361058" w14:textId="6E449245" w:rsidR="00D330F1" w:rsidDel="006F2AC9" w:rsidRDefault="00D330F1">
      <w:pPr>
        <w:rPr>
          <w:del w:id="1347" w:author="Subash Subedi" w:date="2026-02-01T14:48:00Z" w16du:dateUtc="2026-02-01T09:03:00Z"/>
        </w:rPr>
        <w:pPrChange w:id="1348" w:author="Subash Subedi" w:date="2026-02-01T14:48:00Z" w16du:dateUtc="2026-02-01T09:03:00Z">
          <w:pPr>
            <w:jc w:val="center"/>
          </w:pPr>
        </w:pPrChange>
      </w:pPr>
      <w:bookmarkStart w:id="1349" w:name="_Toc220852098"/>
      <w:bookmarkEnd w:id="1349"/>
    </w:p>
    <w:p w14:paraId="0442CE04" w14:textId="77777777" w:rsidR="00D330F1" w:rsidDel="006F2AC9" w:rsidRDefault="00D330F1">
      <w:pPr>
        <w:rPr>
          <w:del w:id="1350" w:author="Subash Subedi" w:date="2026-02-01T14:48:00Z" w16du:dateUtc="2026-02-01T09:03:00Z"/>
        </w:rPr>
        <w:pPrChange w:id="1351" w:author="Subash Subedi" w:date="2026-02-01T14:48:00Z" w16du:dateUtc="2026-02-01T09:03:00Z">
          <w:pPr>
            <w:jc w:val="center"/>
          </w:pPr>
        </w:pPrChange>
      </w:pPr>
      <w:bookmarkStart w:id="1352" w:name="_Toc220852099"/>
      <w:bookmarkEnd w:id="1352"/>
    </w:p>
    <w:p w14:paraId="75E835E1" w14:textId="4FEB9D38" w:rsidR="00626572" w:rsidDel="00555297" w:rsidRDefault="00626572" w:rsidP="00D330F1">
      <w:pPr>
        <w:jc w:val="center"/>
        <w:rPr>
          <w:del w:id="1353" w:author="Subash Subedi" w:date="2026-02-01T14:45:00Z" w16du:dateUtc="2026-02-01T09:00:00Z"/>
        </w:rPr>
      </w:pPr>
      <w:bookmarkStart w:id="1354" w:name="_Toc220852100"/>
      <w:bookmarkEnd w:id="1354"/>
    </w:p>
    <w:p w14:paraId="7D7E5850" w14:textId="01EE4C10" w:rsidR="00D330F1" w:rsidDel="00555297" w:rsidRDefault="00D330F1" w:rsidP="00D330F1">
      <w:pPr>
        <w:jc w:val="center"/>
        <w:rPr>
          <w:del w:id="1355" w:author="Subash Subedi" w:date="2026-02-01T14:45:00Z" w16du:dateUtc="2026-02-01T09:00:00Z"/>
        </w:rPr>
      </w:pPr>
      <w:bookmarkStart w:id="1356" w:name="_Toc220852101"/>
      <w:bookmarkEnd w:id="1356"/>
    </w:p>
    <w:p w14:paraId="2692842D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357" w:name="_Toc220324737"/>
      <w:bookmarkStart w:id="1358" w:name="_Toc220852102"/>
      <w:r>
        <w:t>UK-BLOCK</w:t>
      </w:r>
      <w:bookmarkEnd w:id="1357"/>
      <w:bookmarkEnd w:id="1358"/>
    </w:p>
    <w:p w14:paraId="5DE57D80" w14:textId="3B1F4ED0" w:rsidR="00432C7B" w:rsidRDefault="00AD3649" w:rsidP="00AD3649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D3649" w14:paraId="7A295AAE" w14:textId="77777777" w:rsidTr="00AD3649">
        <w:tc>
          <w:tcPr>
            <w:tcW w:w="9350" w:type="dxa"/>
          </w:tcPr>
          <w:p w14:paraId="7C4E6A56" w14:textId="77777777" w:rsidR="00AD3649" w:rsidRDefault="00AD3649" w:rsidP="00AD3649">
            <w:r>
              <w:t>/routing ospf instance add name=OSPF_UK_BLOCK router-id=160.30.132.11 comment="OSPF instance for UK block, router-id 160.30.132.11"</w:t>
            </w:r>
          </w:p>
          <w:p w14:paraId="67525735" w14:textId="77777777" w:rsidR="00AD3649" w:rsidRDefault="00AD3649" w:rsidP="00AD3649"/>
          <w:p w14:paraId="5CE870BB" w14:textId="77777777" w:rsidR="00AD3649" w:rsidRDefault="00AD3649" w:rsidP="00AD3649">
            <w:r>
              <w:t>/routing ospf area add name=backbone area-id=0.0.0.0 instance=OSPF_UK_BLOCK comment="Backbone area 0.0.0.0 for UK OSPF"</w:t>
            </w:r>
          </w:p>
          <w:p w14:paraId="5C39A606" w14:textId="77777777" w:rsidR="00AD3649" w:rsidRDefault="00AD3649" w:rsidP="00AD3649"/>
          <w:p w14:paraId="2AA32A32" w14:textId="77777777" w:rsidR="00AD3649" w:rsidRDefault="00AD3649" w:rsidP="00AD3649">
            <w:r>
              <w:t>/routing ospf interface-template</w:t>
            </w:r>
          </w:p>
          <w:p w14:paraId="509676DC" w14:textId="77777777" w:rsidR="00AD3649" w:rsidRDefault="00AD3649" w:rsidP="00AD3649"/>
          <w:p w14:paraId="375AC6B1" w14:textId="77777777" w:rsidR="00AD3649" w:rsidRDefault="00AD3649" w:rsidP="00AD3649">
            <w:r>
              <w:t>add interfaces=loopback area=backbone comment="Loopback UK router-id 160.30.132.11 (passive)"</w:t>
            </w:r>
          </w:p>
          <w:p w14:paraId="308535F0" w14:textId="77777777" w:rsidR="00AD3649" w:rsidRDefault="00AD3649" w:rsidP="00AD3649"/>
          <w:p w14:paraId="01731687" w14:textId="77777777" w:rsidR="00AD3649" w:rsidRDefault="00AD3649" w:rsidP="00AD3649">
            <w:r>
              <w:t>add networks=10.0.0.0/30 interfaces=ether2 area=backbone comment="ETHER-2_LINK_FROM_UK-BLOCK_10.0.0.2_TO_LONDON-BLOCK_10.0.0.1"</w:t>
            </w:r>
          </w:p>
          <w:p w14:paraId="3733E075" w14:textId="77777777" w:rsidR="00AD3649" w:rsidRDefault="00AD3649" w:rsidP="00AD3649"/>
          <w:p w14:paraId="5C36B0CF" w14:textId="77777777" w:rsidR="00AD3649" w:rsidRDefault="00AD3649" w:rsidP="00AD3649">
            <w:r>
              <w:t>add networks=10.0.0.28/30 interfaces=ether1 area=backbone comment="ETHER-3_LINK_FROM_UK-BLOCK_10.0.0.29_TO_NEPAL-BLOCK_10.0.0.30"</w:t>
            </w:r>
          </w:p>
          <w:p w14:paraId="3929E55E" w14:textId="77777777" w:rsidR="00AD3649" w:rsidRDefault="00AD3649" w:rsidP="00AD3649"/>
          <w:p w14:paraId="49F9406C" w14:textId="17511DC5" w:rsidR="00AD3649" w:rsidRDefault="00AD3649" w:rsidP="00AD3649">
            <w:r>
              <w:t>add networks=10.0.0.32/30 interfaces=ether3 area=backbone comment="ETHER-3_LINK_FROM_UK-BLOCK_10.0.0.34_TO_HIMAL-BLOCK_10.0.0.33"</w:t>
            </w:r>
          </w:p>
        </w:tc>
      </w:tr>
    </w:tbl>
    <w:p w14:paraId="3EE25A7E" w14:textId="77777777" w:rsidR="00AD3649" w:rsidRDefault="00AD3649" w:rsidP="00AD3649"/>
    <w:p w14:paraId="70051E3C" w14:textId="77777777" w:rsidR="003535C0" w:rsidRDefault="005912A7">
      <w:pPr>
        <w:keepNext/>
        <w:jc w:val="center"/>
        <w:rPr>
          <w:ins w:id="1359" w:author="Subash Subedi" w:date="2026-02-01T14:41:00Z" w16du:dateUtc="2026-02-01T08:56:00Z"/>
        </w:rPr>
        <w:pPrChange w:id="1360" w:author="Subash Subedi" w:date="2026-02-01T14:41:00Z" w16du:dateUtc="2026-02-01T08:56:00Z">
          <w:pPr>
            <w:jc w:val="center"/>
          </w:pPr>
        </w:pPrChange>
      </w:pPr>
      <w:r w:rsidRPr="005912A7">
        <w:rPr>
          <w:noProof/>
        </w:rPr>
        <w:drawing>
          <wp:inline distT="0" distB="0" distL="0" distR="0" wp14:anchorId="5D047B33" wp14:editId="0129842E">
            <wp:extent cx="5943600" cy="2040255"/>
            <wp:effectExtent l="0" t="0" r="0" b="0"/>
            <wp:docPr id="75895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509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BFE2" w14:textId="1D1DBA26" w:rsidR="005912A7" w:rsidRDefault="003535C0">
      <w:pPr>
        <w:pStyle w:val="Caption"/>
        <w:jc w:val="center"/>
        <w:rPr>
          <w:ins w:id="1361" w:author="Subash Subedi" w:date="2026-02-01T14:37:00Z" w16du:dateUtc="2026-02-01T08:52:00Z"/>
        </w:rPr>
        <w:pPrChange w:id="1362" w:author="Subash Subedi" w:date="2026-02-01T14:41:00Z" w16du:dateUtc="2026-02-01T08:56:00Z">
          <w:pPr>
            <w:jc w:val="center"/>
          </w:pPr>
        </w:pPrChange>
      </w:pPr>
      <w:bookmarkStart w:id="1363" w:name="_Toc220852255"/>
      <w:ins w:id="1364" w:author="Subash Subedi" w:date="2026-02-01T14:41:00Z" w16du:dateUtc="2026-02-01T08:56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1365" w:author="Subash Subedi" w:date="2026-02-01T15:14:00Z" w16du:dateUtc="2026-02-01T09:29:00Z">
        <w:r w:rsidR="00936BD3">
          <w:rPr>
            <w:noProof/>
          </w:rPr>
          <w:t>37</w:t>
        </w:r>
      </w:ins>
      <w:ins w:id="1366" w:author="Subash Subedi" w:date="2026-02-01T14:41:00Z" w16du:dateUtc="2026-02-01T08:56:00Z">
        <w:r>
          <w:fldChar w:fldCharType="end"/>
        </w:r>
        <w:r>
          <w:t xml:space="preserve">: </w:t>
        </w:r>
        <w:r w:rsidRPr="001F2BAB">
          <w:t>Configuration OSPF to UK-BLOCK Router Through CMD</w:t>
        </w:r>
      </w:ins>
      <w:bookmarkEnd w:id="136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  <w:tblPrChange w:id="1367" w:author="Subash Subedi" w:date="2026-02-01T15:07:00Z" w16du:dateUtc="2026-02-01T09:22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7920"/>
        <w:tblGridChange w:id="1368">
          <w:tblGrid>
            <w:gridCol w:w="7920"/>
            <w:gridCol w:w="1430"/>
          </w:tblGrid>
        </w:tblGridChange>
      </w:tblGrid>
      <w:tr w:rsidR="00626572" w14:paraId="5EE42F23" w14:textId="77777777" w:rsidTr="00E717AC">
        <w:trPr>
          <w:jc w:val="center"/>
          <w:ins w:id="1369" w:author="Subash Subedi" w:date="2026-02-01T14:37:00Z"/>
        </w:trPr>
        <w:tc>
          <w:tcPr>
            <w:tcW w:w="7920" w:type="dxa"/>
            <w:tcPrChange w:id="1370" w:author="Subash Subedi" w:date="2026-02-01T15:07:00Z" w16du:dateUtc="2026-02-01T09:22:00Z">
              <w:tcPr>
                <w:tcW w:w="9350" w:type="dxa"/>
                <w:gridSpan w:val="2"/>
              </w:tcPr>
            </w:tcPrChange>
          </w:tcPr>
          <w:p w14:paraId="625BA4E7" w14:textId="77777777" w:rsidR="00704260" w:rsidRDefault="00626572">
            <w:pPr>
              <w:keepNext/>
              <w:jc w:val="center"/>
              <w:rPr>
                <w:ins w:id="1371" w:author="Subash Subedi" w:date="2026-02-01T14:49:00Z" w16du:dateUtc="2026-02-01T09:04:00Z"/>
              </w:rPr>
              <w:pPrChange w:id="1372" w:author="Subash Subedi" w:date="2026-02-01T14:49:00Z" w16du:dateUtc="2026-02-01T09:04:00Z">
                <w:pPr>
                  <w:jc w:val="center"/>
                </w:pPr>
              </w:pPrChange>
            </w:pPr>
            <w:ins w:id="1373" w:author="Subash Subedi" w:date="2026-02-01T14:37:00Z" w16du:dateUtc="2026-02-01T08:52:00Z">
              <w:r w:rsidRPr="00246411">
                <w:rPr>
                  <w:noProof/>
                </w:rPr>
                <w:lastRenderedPageBreak/>
                <w:drawing>
                  <wp:inline distT="0" distB="0" distL="0" distR="0" wp14:anchorId="4B021274" wp14:editId="7268F3F0">
                    <wp:extent cx="4038744" cy="2295525"/>
                    <wp:effectExtent l="0" t="0" r="0" b="0"/>
                    <wp:docPr id="1271160743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395599948" name=""/>
                            <pic:cNvPicPr/>
                          </pic:nvPicPr>
                          <pic:blipFill>
                            <a:blip r:embed="rId4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061436" cy="230842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4B85964F" w14:textId="2D1F098A" w:rsidR="00626572" w:rsidRDefault="00704260">
            <w:pPr>
              <w:pStyle w:val="Caption"/>
              <w:jc w:val="center"/>
              <w:rPr>
                <w:ins w:id="1374" w:author="Subash Subedi" w:date="2026-02-01T14:37:00Z" w16du:dateUtc="2026-02-01T08:52:00Z"/>
              </w:rPr>
              <w:pPrChange w:id="1375" w:author="Subash Subedi" w:date="2026-02-01T14:49:00Z" w16du:dateUtc="2026-02-01T09:04:00Z">
                <w:pPr>
                  <w:jc w:val="center"/>
                </w:pPr>
              </w:pPrChange>
            </w:pPr>
            <w:bookmarkStart w:id="1376" w:name="_Toc220852256"/>
            <w:ins w:id="1377" w:author="Subash Subedi" w:date="2026-02-01T14:49:00Z" w16du:dateUtc="2026-02-01T09:04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378" w:author="Subash Subedi" w:date="2026-02-01T15:14:00Z" w16du:dateUtc="2026-02-01T09:29:00Z">
              <w:r w:rsidR="00936BD3">
                <w:rPr>
                  <w:noProof/>
                </w:rPr>
                <w:t>38</w:t>
              </w:r>
            </w:ins>
            <w:ins w:id="1379" w:author="Subash Subedi" w:date="2026-02-01T14:49:00Z" w16du:dateUtc="2026-02-01T09:04:00Z">
              <w:r>
                <w:fldChar w:fldCharType="end"/>
              </w:r>
              <w:r>
                <w:t xml:space="preserve">: </w:t>
              </w:r>
              <w:r w:rsidRPr="006E040E">
                <w:t>Configuration OSPF Instances to UK-BLOCK Router Through WINBOX</w:t>
              </w:r>
            </w:ins>
            <w:bookmarkEnd w:id="1376"/>
          </w:p>
        </w:tc>
      </w:tr>
      <w:tr w:rsidR="00626572" w14:paraId="2A82485A" w14:textId="77777777" w:rsidTr="00E717AC">
        <w:trPr>
          <w:jc w:val="center"/>
          <w:ins w:id="1380" w:author="Subash Subedi" w:date="2026-02-01T14:37:00Z"/>
        </w:trPr>
        <w:tc>
          <w:tcPr>
            <w:tcW w:w="7920" w:type="dxa"/>
            <w:tcPrChange w:id="1381" w:author="Subash Subedi" w:date="2026-02-01T15:07:00Z" w16du:dateUtc="2026-02-01T09:22:00Z">
              <w:tcPr>
                <w:tcW w:w="9350" w:type="dxa"/>
                <w:gridSpan w:val="2"/>
              </w:tcPr>
            </w:tcPrChange>
          </w:tcPr>
          <w:p w14:paraId="48208AE5" w14:textId="77777777" w:rsidR="00704260" w:rsidRDefault="00626572">
            <w:pPr>
              <w:keepNext/>
              <w:jc w:val="center"/>
              <w:rPr>
                <w:ins w:id="1382" w:author="Subash Subedi" w:date="2026-02-01T14:49:00Z" w16du:dateUtc="2026-02-01T09:04:00Z"/>
              </w:rPr>
              <w:pPrChange w:id="1383" w:author="Subash Subedi" w:date="2026-02-01T14:49:00Z" w16du:dateUtc="2026-02-01T09:04:00Z">
                <w:pPr>
                  <w:jc w:val="center"/>
                </w:pPr>
              </w:pPrChange>
            </w:pPr>
            <w:ins w:id="1384" w:author="Subash Subedi" w:date="2026-02-01T14:37:00Z" w16du:dateUtc="2026-02-01T08:52:00Z">
              <w:r w:rsidRPr="00495865">
                <w:rPr>
                  <w:noProof/>
                </w:rPr>
                <w:drawing>
                  <wp:inline distT="0" distB="0" distL="0" distR="0" wp14:anchorId="0BC59031" wp14:editId="0DD2248F">
                    <wp:extent cx="4184586" cy="2495550"/>
                    <wp:effectExtent l="0" t="0" r="6985" b="0"/>
                    <wp:docPr id="284319478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499860280" name=""/>
                            <pic:cNvPicPr/>
                          </pic:nvPicPr>
                          <pic:blipFill>
                            <a:blip r:embed="rId4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220155" cy="251676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72F134C4" w14:textId="4582BDFA" w:rsidR="00626572" w:rsidRDefault="00704260">
            <w:pPr>
              <w:pStyle w:val="Caption"/>
              <w:jc w:val="center"/>
              <w:rPr>
                <w:ins w:id="1385" w:author="Subash Subedi" w:date="2026-02-01T14:37:00Z" w16du:dateUtc="2026-02-01T08:52:00Z"/>
              </w:rPr>
              <w:pPrChange w:id="1386" w:author="Subash Subedi" w:date="2026-02-01T14:49:00Z" w16du:dateUtc="2026-02-01T09:04:00Z">
                <w:pPr>
                  <w:jc w:val="center"/>
                </w:pPr>
              </w:pPrChange>
            </w:pPr>
            <w:bookmarkStart w:id="1387" w:name="_Toc220852257"/>
            <w:ins w:id="1388" w:author="Subash Subedi" w:date="2026-02-01T14:49:00Z" w16du:dateUtc="2026-02-01T09:04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389" w:author="Subash Subedi" w:date="2026-02-01T15:14:00Z" w16du:dateUtc="2026-02-01T09:29:00Z">
              <w:r w:rsidR="00936BD3">
                <w:rPr>
                  <w:noProof/>
                </w:rPr>
                <w:t>39</w:t>
              </w:r>
            </w:ins>
            <w:ins w:id="1390" w:author="Subash Subedi" w:date="2026-02-01T14:49:00Z" w16du:dateUtc="2026-02-01T09:04:00Z">
              <w:r>
                <w:fldChar w:fldCharType="end"/>
              </w:r>
              <w:r>
                <w:t xml:space="preserve">: </w:t>
              </w:r>
              <w:r w:rsidRPr="00046117">
                <w:t>Configuration OSPF Area to UK-BLOCK Router Through WINBOX</w:t>
              </w:r>
            </w:ins>
            <w:bookmarkEnd w:id="1387"/>
          </w:p>
        </w:tc>
      </w:tr>
      <w:tr w:rsidR="00626572" w14:paraId="22A16E30" w14:textId="77777777" w:rsidTr="00E717AC">
        <w:trPr>
          <w:jc w:val="center"/>
          <w:ins w:id="1391" w:author="Subash Subedi" w:date="2026-02-01T14:37:00Z"/>
        </w:trPr>
        <w:tc>
          <w:tcPr>
            <w:tcW w:w="7920" w:type="dxa"/>
            <w:tcPrChange w:id="1392" w:author="Subash Subedi" w:date="2026-02-01T15:07:00Z" w16du:dateUtc="2026-02-01T09:22:00Z">
              <w:tcPr>
                <w:tcW w:w="9350" w:type="dxa"/>
                <w:gridSpan w:val="2"/>
              </w:tcPr>
            </w:tcPrChange>
          </w:tcPr>
          <w:p w14:paraId="3A0C8110" w14:textId="77777777" w:rsidR="00704260" w:rsidRDefault="00626572">
            <w:pPr>
              <w:keepNext/>
              <w:jc w:val="center"/>
              <w:rPr>
                <w:ins w:id="1393" w:author="Subash Subedi" w:date="2026-02-01T14:49:00Z" w16du:dateUtc="2026-02-01T09:04:00Z"/>
              </w:rPr>
              <w:pPrChange w:id="1394" w:author="Subash Subedi" w:date="2026-02-01T14:49:00Z" w16du:dateUtc="2026-02-01T09:04:00Z">
                <w:pPr>
                  <w:jc w:val="center"/>
                </w:pPr>
              </w:pPrChange>
            </w:pPr>
            <w:ins w:id="1395" w:author="Subash Subedi" w:date="2026-02-01T14:38:00Z" w16du:dateUtc="2026-02-01T08:53:00Z">
              <w:r w:rsidRPr="00495865">
                <w:rPr>
                  <w:noProof/>
                </w:rPr>
                <w:drawing>
                  <wp:inline distT="0" distB="0" distL="0" distR="0" wp14:anchorId="5EC2C8D2" wp14:editId="2F9E476C">
                    <wp:extent cx="3900377" cy="2076450"/>
                    <wp:effectExtent l="0" t="0" r="5080" b="0"/>
                    <wp:docPr id="89051641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684429759" name=""/>
                            <pic:cNvPicPr/>
                          </pic:nvPicPr>
                          <pic:blipFill>
                            <a:blip r:embed="rId4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935519" cy="209515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631E75FE" w14:textId="78949AF5" w:rsidR="00626572" w:rsidRDefault="00704260">
            <w:pPr>
              <w:pStyle w:val="Caption"/>
              <w:jc w:val="center"/>
              <w:rPr>
                <w:ins w:id="1396" w:author="Subash Subedi" w:date="2026-02-01T14:37:00Z" w16du:dateUtc="2026-02-01T08:52:00Z"/>
              </w:rPr>
              <w:pPrChange w:id="1397" w:author="Subash Subedi" w:date="2026-02-01T14:49:00Z" w16du:dateUtc="2026-02-01T09:04:00Z">
                <w:pPr>
                  <w:jc w:val="center"/>
                </w:pPr>
              </w:pPrChange>
            </w:pPr>
            <w:bookmarkStart w:id="1398" w:name="_Toc220852258"/>
            <w:ins w:id="1399" w:author="Subash Subedi" w:date="2026-02-01T14:49:00Z" w16du:dateUtc="2026-02-01T09:04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400" w:author="Subash Subedi" w:date="2026-02-01T15:14:00Z" w16du:dateUtc="2026-02-01T09:29:00Z">
              <w:r w:rsidR="00936BD3">
                <w:rPr>
                  <w:noProof/>
                </w:rPr>
                <w:t>40</w:t>
              </w:r>
            </w:ins>
            <w:ins w:id="1401" w:author="Subash Subedi" w:date="2026-02-01T14:49:00Z" w16du:dateUtc="2026-02-01T09:04:00Z">
              <w:r>
                <w:fldChar w:fldCharType="end"/>
              </w:r>
              <w:r>
                <w:t xml:space="preserve">: </w:t>
              </w:r>
              <w:r w:rsidRPr="002E1B8F">
                <w:t>Configuration OSPF Interface-template to UK-BLOCK Router Through WINBOX</w:t>
              </w:r>
            </w:ins>
            <w:bookmarkEnd w:id="1398"/>
          </w:p>
        </w:tc>
      </w:tr>
    </w:tbl>
    <w:p w14:paraId="3FAFB9FD" w14:textId="2A5D0D8D" w:rsidR="00626572" w:rsidDel="00626572" w:rsidRDefault="00626572" w:rsidP="005912A7">
      <w:pPr>
        <w:jc w:val="center"/>
        <w:rPr>
          <w:del w:id="1402" w:author="Subash Subedi" w:date="2026-02-01T14:38:00Z" w16du:dateUtc="2026-02-01T08:53:00Z"/>
        </w:rPr>
      </w:pPr>
    </w:p>
    <w:p w14:paraId="62A163B5" w14:textId="16720808" w:rsidR="005912A7" w:rsidRDefault="00246411" w:rsidP="005912A7">
      <w:pPr>
        <w:jc w:val="center"/>
      </w:pPr>
      <w:del w:id="1403" w:author="Subash Subedi" w:date="2026-02-01T14:37:00Z" w16du:dateUtc="2026-02-01T08:52:00Z">
        <w:r w:rsidRPr="00246411" w:rsidDel="00626572">
          <w:rPr>
            <w:noProof/>
          </w:rPr>
          <w:drawing>
            <wp:inline distT="0" distB="0" distL="0" distR="0" wp14:anchorId="5611A5C1" wp14:editId="1F6195E6">
              <wp:extent cx="4306877" cy="2447925"/>
              <wp:effectExtent l="0" t="0" r="0" b="0"/>
              <wp:docPr id="395599948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95599948" name=""/>
                      <pic:cNvPicPr/>
                    </pic:nvPicPr>
                    <pic:blipFill>
                      <a:blip r:embed="rId4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26634" cy="24591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495865" w:rsidRPr="00495865" w:rsidDel="00626572">
          <w:rPr>
            <w:noProof/>
          </w:rPr>
          <w:drawing>
            <wp:inline distT="0" distB="0" distL="0" distR="0" wp14:anchorId="24106BD1" wp14:editId="703D8942">
              <wp:extent cx="4458970" cy="2659184"/>
              <wp:effectExtent l="0" t="0" r="0" b="8255"/>
              <wp:docPr id="1499860280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99860280" name=""/>
                      <pic:cNvPicPr/>
                    </pic:nvPicPr>
                    <pic:blipFill>
                      <a:blip r:embed="rId4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90498" cy="267798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r>
        <w:tab/>
      </w:r>
      <w:del w:id="1404" w:author="Subash Subedi" w:date="2026-02-01T14:37:00Z" w16du:dateUtc="2026-02-01T08:52:00Z">
        <w:r w:rsidR="00495865" w:rsidRPr="00495865" w:rsidDel="00626572">
          <w:rPr>
            <w:noProof/>
          </w:rPr>
          <w:drawing>
            <wp:inline distT="0" distB="0" distL="0" distR="0" wp14:anchorId="1A2156DE" wp14:editId="2FAADD85">
              <wp:extent cx="4830741" cy="2571750"/>
              <wp:effectExtent l="0" t="0" r="8255" b="0"/>
              <wp:docPr id="1684429759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84429759" name=""/>
                      <pic:cNvPicPr/>
                    </pic:nvPicPr>
                    <pic:blipFill>
                      <a:blip r:embed="rId4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62120" cy="25884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BC0CA38" w14:textId="2321918A" w:rsidR="00E83F25" w:rsidDel="00397309" w:rsidRDefault="00E83F25" w:rsidP="005912A7">
      <w:pPr>
        <w:jc w:val="center"/>
        <w:rPr>
          <w:del w:id="1405" w:author="Subash Subedi" w:date="2026-02-01T14:17:00Z" w16du:dateUtc="2026-02-01T08:32:00Z"/>
        </w:rPr>
      </w:pPr>
      <w:bookmarkStart w:id="1406" w:name="_Toc220852103"/>
      <w:bookmarkEnd w:id="1406"/>
    </w:p>
    <w:p w14:paraId="5F620B44" w14:textId="77C8DCCC" w:rsidR="005912A7" w:rsidDel="00397309" w:rsidRDefault="005912A7" w:rsidP="005912A7">
      <w:pPr>
        <w:jc w:val="center"/>
        <w:rPr>
          <w:del w:id="1407" w:author="Subash Subedi" w:date="2026-02-01T14:17:00Z" w16du:dateUtc="2026-02-01T08:32:00Z"/>
        </w:rPr>
      </w:pPr>
      <w:bookmarkStart w:id="1408" w:name="_Toc220852104"/>
      <w:bookmarkEnd w:id="1408"/>
    </w:p>
    <w:p w14:paraId="480C7875" w14:textId="266104BF" w:rsidR="00432C7B" w:rsidDel="00397309" w:rsidRDefault="00432C7B" w:rsidP="00432C7B">
      <w:pPr>
        <w:ind w:left="900"/>
        <w:rPr>
          <w:del w:id="1409" w:author="Subash Subedi" w:date="2026-02-01T14:17:00Z" w16du:dateUtc="2026-02-01T08:32:00Z"/>
        </w:rPr>
      </w:pPr>
      <w:bookmarkStart w:id="1410" w:name="_Toc220852105"/>
      <w:bookmarkEnd w:id="1410"/>
    </w:p>
    <w:p w14:paraId="2175FBF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411" w:name="_Toc220324738"/>
      <w:bookmarkStart w:id="1412" w:name="_Toc220852106"/>
      <w:r>
        <w:t>NEPAL-BLOCK</w:t>
      </w:r>
      <w:bookmarkEnd w:id="1411"/>
      <w:bookmarkEnd w:id="1412"/>
    </w:p>
    <w:p w14:paraId="465110CC" w14:textId="0CC5BA5F" w:rsidR="00432C7B" w:rsidRPr="00D67852" w:rsidRDefault="008C2B3C" w:rsidP="008C2B3C">
      <w:pPr>
        <w:ind w:left="1440"/>
        <w:rPr>
          <w:b/>
          <w:bCs/>
        </w:rPr>
      </w:pPr>
      <w:r w:rsidRPr="00D67852">
        <w:rPr>
          <w:b/>
          <w:bCs/>
        </w:rP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67852" w14:paraId="63232170" w14:textId="77777777" w:rsidTr="00D67852">
        <w:tc>
          <w:tcPr>
            <w:tcW w:w="9350" w:type="dxa"/>
          </w:tcPr>
          <w:p w14:paraId="5D25EA82" w14:textId="77777777" w:rsidR="00D67852" w:rsidRDefault="00D67852" w:rsidP="00D67852">
            <w:r>
              <w:t>/routing ospf instance add name=OSPF_NEPAL_BLOCK router-id=160.30.132.12 comment="OSPF instance for NEPAL block, router-id 160.30.132.12"</w:t>
            </w:r>
          </w:p>
          <w:p w14:paraId="12A257BE" w14:textId="77777777" w:rsidR="00D67852" w:rsidRDefault="00D67852" w:rsidP="00D67852"/>
          <w:p w14:paraId="790CD7AE" w14:textId="77777777" w:rsidR="00D67852" w:rsidRDefault="00D67852" w:rsidP="00D67852">
            <w:r>
              <w:t>/routing ospf area add name=backbone area-id=0.0.0.0 instance=OSPF_NEPAL_BLOCK comment="Backbone area 0.0.0.0 for NEPAL OSPF"</w:t>
            </w:r>
          </w:p>
          <w:p w14:paraId="7CBB2F3C" w14:textId="77777777" w:rsidR="00D67852" w:rsidRDefault="00D67852" w:rsidP="00D67852"/>
          <w:p w14:paraId="341008E8" w14:textId="77777777" w:rsidR="00D67852" w:rsidRDefault="00D67852" w:rsidP="00D67852">
            <w:r>
              <w:t>/routing ospf interface-template</w:t>
            </w:r>
          </w:p>
          <w:p w14:paraId="66328CB6" w14:textId="77777777" w:rsidR="00D67852" w:rsidRDefault="00D67852" w:rsidP="00D67852"/>
          <w:p w14:paraId="3C4D198E" w14:textId="77777777" w:rsidR="00D67852" w:rsidRDefault="00D67852" w:rsidP="00D67852">
            <w:r>
              <w:t>add interfaces=loopback area=backbone comment="Loopback NEPAL router-id 160.30.132.12 (passive)"</w:t>
            </w:r>
          </w:p>
          <w:p w14:paraId="74DA2497" w14:textId="77777777" w:rsidR="00D67852" w:rsidRDefault="00D67852" w:rsidP="00D67852"/>
          <w:p w14:paraId="6FBAA40C" w14:textId="77777777" w:rsidR="00D67852" w:rsidRDefault="00D67852" w:rsidP="00D67852">
            <w:r>
              <w:t>add networks=10.0.0.28/30 interfaces=ether1 area=backbone comment="ETHER-1_LINK_FROM_NEPAL-BLOCK_10.0.0.30_TO_UK-BLOCK_10.0.0.29"</w:t>
            </w:r>
          </w:p>
          <w:p w14:paraId="66344F7A" w14:textId="77777777" w:rsidR="00D67852" w:rsidRDefault="00D67852" w:rsidP="00D67852"/>
          <w:p w14:paraId="7FD9E38B" w14:textId="77777777" w:rsidR="00D67852" w:rsidRDefault="00D67852" w:rsidP="00D67852">
            <w:r>
              <w:t>add networks=10.0.0.4/30 interfaces=ether3 area=backbone comment="ETHER-3_LINK_FROM_NEPAL-BLOCK_10.0.0.6_TO_LONDON-BLOCK_10.0.0.5"</w:t>
            </w:r>
          </w:p>
          <w:p w14:paraId="64FB3EBC" w14:textId="77777777" w:rsidR="00D67852" w:rsidRDefault="00D67852" w:rsidP="00D67852"/>
          <w:p w14:paraId="31DF6B46" w14:textId="15A29A3A" w:rsidR="00D67852" w:rsidRDefault="00D67852" w:rsidP="00D67852">
            <w:r>
              <w:t>add networks=10.0.0.36/30 interfaces=ether2 area=backbone comment="ETHER-2_LINK_FROM_NEPAL-BLOCK_10.0.0.37_TO_BRIT-BLOCK_10.0.0.38"</w:t>
            </w:r>
          </w:p>
        </w:tc>
      </w:tr>
    </w:tbl>
    <w:p w14:paraId="398569EA" w14:textId="4C79A3C4" w:rsidR="008C2B3C" w:rsidDel="003535C0" w:rsidRDefault="008C2B3C" w:rsidP="008C2B3C">
      <w:pPr>
        <w:rPr>
          <w:del w:id="1413" w:author="Subash Subedi" w:date="2026-02-01T14:42:00Z" w16du:dateUtc="2026-02-01T08:57:00Z"/>
        </w:rPr>
      </w:pPr>
    </w:p>
    <w:p w14:paraId="7F9308FD" w14:textId="77777777" w:rsidR="000769A9" w:rsidRDefault="000769A9" w:rsidP="008C2B3C">
      <w:pPr>
        <w:jc w:val="center"/>
      </w:pPr>
    </w:p>
    <w:p w14:paraId="69B3A492" w14:textId="77777777" w:rsidR="00FA3FE3" w:rsidRDefault="008C2B3C">
      <w:pPr>
        <w:keepNext/>
        <w:jc w:val="center"/>
        <w:rPr>
          <w:ins w:id="1414" w:author="Subash Subedi" w:date="2026-02-01T14:42:00Z" w16du:dateUtc="2026-02-01T08:57:00Z"/>
        </w:rPr>
        <w:pPrChange w:id="1415" w:author="Subash Subedi" w:date="2026-02-01T14:42:00Z" w16du:dateUtc="2026-02-01T08:57:00Z">
          <w:pPr>
            <w:jc w:val="center"/>
          </w:pPr>
        </w:pPrChange>
      </w:pPr>
      <w:r w:rsidRPr="008C2B3C">
        <w:rPr>
          <w:noProof/>
        </w:rPr>
        <w:drawing>
          <wp:inline distT="0" distB="0" distL="0" distR="0" wp14:anchorId="0E2FE7E7" wp14:editId="2FF9B291">
            <wp:extent cx="5943600" cy="1216025"/>
            <wp:effectExtent l="0" t="0" r="0" b="3175"/>
            <wp:docPr id="7392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11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7260" w14:textId="2CA09999" w:rsidR="008C2B3C" w:rsidRDefault="00FA3FE3">
      <w:pPr>
        <w:pStyle w:val="Caption"/>
        <w:jc w:val="center"/>
        <w:pPrChange w:id="1416" w:author="Subash Subedi" w:date="2026-02-01T14:42:00Z" w16du:dateUtc="2026-02-01T08:57:00Z">
          <w:pPr>
            <w:jc w:val="center"/>
          </w:pPr>
        </w:pPrChange>
      </w:pPr>
      <w:bookmarkStart w:id="1417" w:name="_Toc220852259"/>
      <w:ins w:id="1418" w:author="Subash Subedi" w:date="2026-02-01T14:42:00Z" w16du:dateUtc="2026-02-01T08:57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1419" w:author="Subash Subedi" w:date="2026-02-01T15:14:00Z" w16du:dateUtc="2026-02-01T09:29:00Z">
        <w:r w:rsidR="00936BD3">
          <w:rPr>
            <w:noProof/>
          </w:rPr>
          <w:t>41</w:t>
        </w:r>
      </w:ins>
      <w:ins w:id="1420" w:author="Subash Subedi" w:date="2026-02-01T14:42:00Z" w16du:dateUtc="2026-02-01T08:57:00Z">
        <w:r>
          <w:fldChar w:fldCharType="end"/>
        </w:r>
        <w:r>
          <w:t xml:space="preserve">: </w:t>
        </w:r>
        <w:r w:rsidRPr="00F15D2E">
          <w:t>Configuration OSPF to NEPAL-BLOCK Router Through CMD</w:t>
        </w:r>
      </w:ins>
      <w:bookmarkEnd w:id="1417"/>
    </w:p>
    <w:p w14:paraId="3C93DE0A" w14:textId="6DAFDB15" w:rsidR="000769A9" w:rsidDel="00EC158C" w:rsidRDefault="000769A9" w:rsidP="00DD0C72">
      <w:pPr>
        <w:jc w:val="center"/>
        <w:rPr>
          <w:del w:id="1421" w:author="Subash Subedi" w:date="2026-02-01T14:42:00Z" w16du:dateUtc="2026-02-01T08:57:00Z"/>
        </w:rPr>
      </w:pPr>
    </w:p>
    <w:p w14:paraId="54350E73" w14:textId="77777777" w:rsidR="00EC158C" w:rsidRDefault="00EC158C" w:rsidP="008C2B3C">
      <w:pPr>
        <w:jc w:val="center"/>
        <w:rPr>
          <w:ins w:id="1422" w:author="Subash Subedi" w:date="2026-02-01T14:49:00Z" w16du:dateUtc="2026-02-01T09:04:00Z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  <w:tblPrChange w:id="1423" w:author="Subash Subedi" w:date="2026-02-01T15:07:00Z" w16du:dateUtc="2026-02-01T09:22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8275"/>
        <w:tblGridChange w:id="1424">
          <w:tblGrid>
            <w:gridCol w:w="8275"/>
            <w:gridCol w:w="1075"/>
          </w:tblGrid>
        </w:tblGridChange>
      </w:tblGrid>
      <w:tr w:rsidR="00EC158C" w14:paraId="7EA84316" w14:textId="77777777" w:rsidTr="00E717AC">
        <w:trPr>
          <w:jc w:val="center"/>
          <w:ins w:id="1425" w:author="Subash Subedi" w:date="2026-02-01T14:50:00Z"/>
        </w:trPr>
        <w:tc>
          <w:tcPr>
            <w:tcW w:w="8275" w:type="dxa"/>
            <w:tcPrChange w:id="1426" w:author="Subash Subedi" w:date="2026-02-01T15:07:00Z" w16du:dateUtc="2026-02-01T09:22:00Z">
              <w:tcPr>
                <w:tcW w:w="9350" w:type="dxa"/>
                <w:gridSpan w:val="2"/>
              </w:tcPr>
            </w:tcPrChange>
          </w:tcPr>
          <w:p w14:paraId="77192936" w14:textId="77777777" w:rsidR="00EC158C" w:rsidRDefault="00EC158C">
            <w:pPr>
              <w:keepNext/>
              <w:jc w:val="center"/>
              <w:rPr>
                <w:ins w:id="1427" w:author="Subash Subedi" w:date="2026-02-01T14:50:00Z" w16du:dateUtc="2026-02-01T09:05:00Z"/>
              </w:rPr>
              <w:pPrChange w:id="1428" w:author="Subash Subedi" w:date="2026-02-01T14:50:00Z" w16du:dateUtc="2026-02-01T09:05:00Z">
                <w:pPr>
                  <w:jc w:val="center"/>
                </w:pPr>
              </w:pPrChange>
            </w:pPr>
            <w:ins w:id="1429" w:author="Subash Subedi" w:date="2026-02-01T14:50:00Z" w16du:dateUtc="2026-02-01T09:05:00Z">
              <w:r w:rsidRPr="00DD0C72">
                <w:rPr>
                  <w:noProof/>
                </w:rPr>
                <w:lastRenderedPageBreak/>
                <w:drawing>
                  <wp:inline distT="0" distB="0" distL="0" distR="0" wp14:anchorId="4BDED930" wp14:editId="27349945">
                    <wp:extent cx="4062334" cy="2314575"/>
                    <wp:effectExtent l="0" t="0" r="0" b="0"/>
                    <wp:docPr id="793462033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793462033" name=""/>
                            <pic:cNvPicPr/>
                          </pic:nvPicPr>
                          <pic:blipFill>
                            <a:blip r:embed="rId4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078788" cy="232395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055A9239" w14:textId="1E7554A9" w:rsidR="00EC158C" w:rsidRDefault="00EC158C">
            <w:pPr>
              <w:pStyle w:val="Caption"/>
              <w:jc w:val="center"/>
              <w:rPr>
                <w:ins w:id="1430" w:author="Subash Subedi" w:date="2026-02-01T14:50:00Z" w16du:dateUtc="2026-02-01T09:05:00Z"/>
              </w:rPr>
              <w:pPrChange w:id="1431" w:author="Subash Subedi" w:date="2026-02-01T14:50:00Z" w16du:dateUtc="2026-02-01T09:05:00Z">
                <w:pPr>
                  <w:jc w:val="center"/>
                </w:pPr>
              </w:pPrChange>
            </w:pPr>
            <w:bookmarkStart w:id="1432" w:name="_Toc220852260"/>
            <w:ins w:id="1433" w:author="Subash Subedi" w:date="2026-02-01T14:50:00Z" w16du:dateUtc="2026-02-01T09:05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434" w:author="Subash Subedi" w:date="2026-02-01T15:14:00Z" w16du:dateUtc="2026-02-01T09:29:00Z">
              <w:r w:rsidR="00936BD3">
                <w:rPr>
                  <w:noProof/>
                </w:rPr>
                <w:t>42</w:t>
              </w:r>
            </w:ins>
            <w:ins w:id="1435" w:author="Subash Subedi" w:date="2026-02-01T14:50:00Z" w16du:dateUtc="2026-02-01T09:05:00Z">
              <w:r>
                <w:fldChar w:fldCharType="end"/>
              </w:r>
              <w:r>
                <w:t xml:space="preserve">: </w:t>
              </w:r>
              <w:r w:rsidRPr="00EC7870">
                <w:t>Configuration OSPF Instances to NEPAL-BLOCK Router Through WINBOX</w:t>
              </w:r>
              <w:bookmarkEnd w:id="1432"/>
            </w:ins>
          </w:p>
        </w:tc>
      </w:tr>
      <w:tr w:rsidR="00EC158C" w14:paraId="009CCC5D" w14:textId="77777777" w:rsidTr="00E717AC">
        <w:trPr>
          <w:jc w:val="center"/>
          <w:ins w:id="1436" w:author="Subash Subedi" w:date="2026-02-01T14:50:00Z"/>
        </w:trPr>
        <w:tc>
          <w:tcPr>
            <w:tcW w:w="8275" w:type="dxa"/>
            <w:tcPrChange w:id="1437" w:author="Subash Subedi" w:date="2026-02-01T15:07:00Z" w16du:dateUtc="2026-02-01T09:22:00Z">
              <w:tcPr>
                <w:tcW w:w="9350" w:type="dxa"/>
                <w:gridSpan w:val="2"/>
              </w:tcPr>
            </w:tcPrChange>
          </w:tcPr>
          <w:p w14:paraId="2FAE2A0F" w14:textId="77777777" w:rsidR="00EC158C" w:rsidRDefault="00EC158C">
            <w:pPr>
              <w:keepNext/>
              <w:jc w:val="center"/>
              <w:rPr>
                <w:ins w:id="1438" w:author="Subash Subedi" w:date="2026-02-01T14:50:00Z" w16du:dateUtc="2026-02-01T09:05:00Z"/>
              </w:rPr>
              <w:pPrChange w:id="1439" w:author="Subash Subedi" w:date="2026-02-01T14:50:00Z" w16du:dateUtc="2026-02-01T09:05:00Z">
                <w:pPr>
                  <w:jc w:val="center"/>
                </w:pPr>
              </w:pPrChange>
            </w:pPr>
            <w:ins w:id="1440" w:author="Subash Subedi" w:date="2026-02-01T14:50:00Z" w16du:dateUtc="2026-02-01T09:05:00Z">
              <w:r w:rsidRPr="00397309">
                <w:rPr>
                  <w:noProof/>
                </w:rPr>
                <w:drawing>
                  <wp:inline distT="0" distB="0" distL="0" distR="0" wp14:anchorId="53E95084" wp14:editId="56B67E1F">
                    <wp:extent cx="4014470" cy="2287304"/>
                    <wp:effectExtent l="0" t="0" r="5080" b="0"/>
                    <wp:docPr id="299764113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299764113" name=""/>
                            <pic:cNvPicPr/>
                          </pic:nvPicPr>
                          <pic:blipFill>
                            <a:blip r:embed="rId4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026568" cy="229419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18228D8B" w14:textId="38D0901D" w:rsidR="00EC158C" w:rsidRDefault="00EC158C">
            <w:pPr>
              <w:pStyle w:val="Caption"/>
              <w:jc w:val="center"/>
              <w:rPr>
                <w:ins w:id="1441" w:author="Subash Subedi" w:date="2026-02-01T14:50:00Z" w16du:dateUtc="2026-02-01T09:05:00Z"/>
              </w:rPr>
              <w:pPrChange w:id="1442" w:author="Subash Subedi" w:date="2026-02-01T14:50:00Z" w16du:dateUtc="2026-02-01T09:05:00Z">
                <w:pPr>
                  <w:jc w:val="center"/>
                </w:pPr>
              </w:pPrChange>
            </w:pPr>
            <w:bookmarkStart w:id="1443" w:name="_Toc220852261"/>
            <w:ins w:id="1444" w:author="Subash Subedi" w:date="2026-02-01T14:50:00Z" w16du:dateUtc="2026-02-01T09:05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445" w:author="Subash Subedi" w:date="2026-02-01T15:14:00Z" w16du:dateUtc="2026-02-01T09:29:00Z">
              <w:r w:rsidR="00936BD3">
                <w:rPr>
                  <w:noProof/>
                </w:rPr>
                <w:t>43</w:t>
              </w:r>
            </w:ins>
            <w:ins w:id="1446" w:author="Subash Subedi" w:date="2026-02-01T14:50:00Z" w16du:dateUtc="2026-02-01T09:05:00Z">
              <w:r>
                <w:fldChar w:fldCharType="end"/>
              </w:r>
              <w:r>
                <w:t xml:space="preserve">: </w:t>
              </w:r>
              <w:r w:rsidRPr="00384530">
                <w:t>Configuration OSPF Area to NEPAL-BLOCK Router Through WINBOX</w:t>
              </w:r>
              <w:bookmarkEnd w:id="1443"/>
            </w:ins>
          </w:p>
        </w:tc>
      </w:tr>
      <w:tr w:rsidR="00EC158C" w14:paraId="5BF5C4C2" w14:textId="77777777" w:rsidTr="00E717AC">
        <w:trPr>
          <w:jc w:val="center"/>
          <w:ins w:id="1447" w:author="Subash Subedi" w:date="2026-02-01T14:50:00Z"/>
        </w:trPr>
        <w:tc>
          <w:tcPr>
            <w:tcW w:w="8275" w:type="dxa"/>
            <w:tcPrChange w:id="1448" w:author="Subash Subedi" w:date="2026-02-01T15:07:00Z" w16du:dateUtc="2026-02-01T09:22:00Z">
              <w:tcPr>
                <w:tcW w:w="9350" w:type="dxa"/>
                <w:gridSpan w:val="2"/>
              </w:tcPr>
            </w:tcPrChange>
          </w:tcPr>
          <w:p w14:paraId="01E6B4E1" w14:textId="77777777" w:rsidR="00EC158C" w:rsidRDefault="00EC158C">
            <w:pPr>
              <w:keepNext/>
              <w:jc w:val="center"/>
              <w:rPr>
                <w:ins w:id="1449" w:author="Subash Subedi" w:date="2026-02-01T14:51:00Z" w16du:dateUtc="2026-02-01T09:06:00Z"/>
              </w:rPr>
              <w:pPrChange w:id="1450" w:author="Subash Subedi" w:date="2026-02-01T14:51:00Z" w16du:dateUtc="2026-02-01T09:06:00Z">
                <w:pPr>
                  <w:jc w:val="center"/>
                </w:pPr>
              </w:pPrChange>
            </w:pPr>
            <w:ins w:id="1451" w:author="Subash Subedi" w:date="2026-02-01T14:50:00Z" w16du:dateUtc="2026-02-01T09:05:00Z">
              <w:r w:rsidRPr="006942CC">
                <w:rPr>
                  <w:noProof/>
                </w:rPr>
                <w:drawing>
                  <wp:inline distT="0" distB="0" distL="0" distR="0" wp14:anchorId="62506215" wp14:editId="4B1AB601">
                    <wp:extent cx="4324350" cy="2484654"/>
                    <wp:effectExtent l="0" t="0" r="0" b="0"/>
                    <wp:docPr id="283239845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283239845" name=""/>
                            <pic:cNvPicPr/>
                          </pic:nvPicPr>
                          <pic:blipFill>
                            <a:blip r:embed="rId5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31003" cy="248847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1A58CE79" w14:textId="44871A18" w:rsidR="00EC158C" w:rsidRDefault="00EC158C">
            <w:pPr>
              <w:pStyle w:val="Caption"/>
              <w:jc w:val="center"/>
              <w:rPr>
                <w:ins w:id="1452" w:author="Subash Subedi" w:date="2026-02-01T14:50:00Z" w16du:dateUtc="2026-02-01T09:05:00Z"/>
              </w:rPr>
              <w:pPrChange w:id="1453" w:author="Subash Subedi" w:date="2026-02-01T14:51:00Z" w16du:dateUtc="2026-02-01T09:06:00Z">
                <w:pPr>
                  <w:jc w:val="center"/>
                </w:pPr>
              </w:pPrChange>
            </w:pPr>
            <w:bookmarkStart w:id="1454" w:name="_Toc220852262"/>
            <w:ins w:id="1455" w:author="Subash Subedi" w:date="2026-02-01T14:51:00Z" w16du:dateUtc="2026-02-01T09:06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456" w:author="Subash Subedi" w:date="2026-02-01T15:14:00Z" w16du:dateUtc="2026-02-01T09:29:00Z">
              <w:r w:rsidR="00936BD3">
                <w:rPr>
                  <w:noProof/>
                </w:rPr>
                <w:t>44</w:t>
              </w:r>
            </w:ins>
            <w:ins w:id="1457" w:author="Subash Subedi" w:date="2026-02-01T14:51:00Z" w16du:dateUtc="2026-02-01T09:06:00Z">
              <w:r>
                <w:fldChar w:fldCharType="end"/>
              </w:r>
              <w:r>
                <w:t xml:space="preserve">: </w:t>
              </w:r>
              <w:r w:rsidRPr="00533533">
                <w:t>Configuration OSPF Interface-template to NEPAL-BLOCK Router Through WINBOX</w:t>
              </w:r>
            </w:ins>
            <w:bookmarkEnd w:id="1454"/>
          </w:p>
        </w:tc>
      </w:tr>
    </w:tbl>
    <w:p w14:paraId="1EEB6C68" w14:textId="45686E5A" w:rsidR="000769A9" w:rsidDel="00397309" w:rsidRDefault="000769A9" w:rsidP="006942CC">
      <w:pPr>
        <w:jc w:val="center"/>
        <w:rPr>
          <w:del w:id="1458" w:author="Subash Subedi" w:date="2026-02-01T13:45:00Z" w16du:dateUtc="2026-02-01T08:00:00Z"/>
        </w:rPr>
      </w:pPr>
      <w:bookmarkStart w:id="1459" w:name="_Toc220852107"/>
      <w:bookmarkEnd w:id="1459"/>
    </w:p>
    <w:p w14:paraId="53C963FD" w14:textId="77777777" w:rsidR="000769A9" w:rsidDel="00245169" w:rsidRDefault="000769A9">
      <w:pPr>
        <w:jc w:val="center"/>
        <w:rPr>
          <w:del w:id="1460" w:author="Subash Subedi" w:date="2026-02-01T13:45:00Z" w16du:dateUtc="2026-02-01T08:00:00Z"/>
        </w:rPr>
      </w:pPr>
      <w:bookmarkStart w:id="1461" w:name="_Toc220852108"/>
      <w:bookmarkEnd w:id="1461"/>
    </w:p>
    <w:p w14:paraId="5AE75C3B" w14:textId="77777777" w:rsidR="000769A9" w:rsidDel="00245169" w:rsidRDefault="000769A9">
      <w:pPr>
        <w:jc w:val="center"/>
        <w:rPr>
          <w:del w:id="1462" w:author="Subash Subedi" w:date="2026-02-01T13:45:00Z" w16du:dateUtc="2026-02-01T08:00:00Z"/>
        </w:rPr>
      </w:pPr>
      <w:bookmarkStart w:id="1463" w:name="_Toc220852109"/>
      <w:bookmarkEnd w:id="1463"/>
    </w:p>
    <w:p w14:paraId="7CFFD607" w14:textId="77777777" w:rsidR="000769A9" w:rsidDel="00245169" w:rsidRDefault="000769A9">
      <w:pPr>
        <w:jc w:val="center"/>
        <w:rPr>
          <w:del w:id="1464" w:author="Subash Subedi" w:date="2026-02-01T13:45:00Z" w16du:dateUtc="2026-02-01T08:00:00Z"/>
        </w:rPr>
      </w:pPr>
      <w:bookmarkStart w:id="1465" w:name="_Toc220852110"/>
      <w:bookmarkEnd w:id="1465"/>
    </w:p>
    <w:p w14:paraId="367B4107" w14:textId="178D7600" w:rsidR="000769A9" w:rsidDel="00F65A0A" w:rsidRDefault="000769A9" w:rsidP="00DD0C72">
      <w:pPr>
        <w:jc w:val="center"/>
        <w:rPr>
          <w:del w:id="1466" w:author="Subash Subedi" w:date="2026-02-01T14:18:00Z" w16du:dateUtc="2026-02-01T08:33:00Z"/>
        </w:rPr>
      </w:pPr>
      <w:bookmarkStart w:id="1467" w:name="_Toc220852111"/>
      <w:bookmarkEnd w:id="1467"/>
    </w:p>
    <w:p w14:paraId="41765F70" w14:textId="66593917" w:rsidR="001A608D" w:rsidDel="00F65A0A" w:rsidRDefault="001A608D" w:rsidP="00432C7B">
      <w:pPr>
        <w:ind w:left="900"/>
        <w:rPr>
          <w:del w:id="1468" w:author="Subash Subedi" w:date="2026-02-01T14:18:00Z" w16du:dateUtc="2026-02-01T08:33:00Z"/>
        </w:rPr>
      </w:pPr>
      <w:bookmarkStart w:id="1469" w:name="_Toc220852112"/>
      <w:bookmarkEnd w:id="1469"/>
    </w:p>
    <w:p w14:paraId="6826C3C7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470" w:name="_Toc220324739"/>
      <w:bookmarkStart w:id="1471" w:name="_Toc220852113"/>
      <w:r>
        <w:t>HIMAL-BLOCK</w:t>
      </w:r>
      <w:bookmarkEnd w:id="1470"/>
      <w:bookmarkEnd w:id="1471"/>
    </w:p>
    <w:p w14:paraId="32319AA9" w14:textId="4842F14D" w:rsidR="00432C7B" w:rsidRDefault="001A608D" w:rsidP="001A608D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27C3" w14:paraId="503DCAED" w14:textId="77777777" w:rsidTr="001927C3">
        <w:tc>
          <w:tcPr>
            <w:tcW w:w="9350" w:type="dxa"/>
          </w:tcPr>
          <w:p w14:paraId="23DA5AB4" w14:textId="77777777" w:rsidR="001927C3" w:rsidRDefault="001927C3" w:rsidP="001927C3">
            <w:r>
              <w:t>/routing ospf instance add name=OSPF_HIMAL_BLOCK router-id=160.30.132.13 comment="OSPF instance for HIMAL block, router-id 160.30.132.13"</w:t>
            </w:r>
          </w:p>
          <w:p w14:paraId="0AD660E5" w14:textId="77777777" w:rsidR="001927C3" w:rsidRDefault="001927C3" w:rsidP="001927C3"/>
          <w:p w14:paraId="5D4FD8D4" w14:textId="77777777" w:rsidR="001927C3" w:rsidRDefault="001927C3" w:rsidP="001927C3">
            <w:r>
              <w:t>/routing ospf area add name=backbone area-id=0.0.0.0 instance=OSPF_HIMAL_BLOCK comment="Backbone area 0.0.0.0 for HIMAL OSPF"</w:t>
            </w:r>
          </w:p>
          <w:p w14:paraId="5B3E1A3A" w14:textId="77777777" w:rsidR="001927C3" w:rsidRDefault="001927C3" w:rsidP="001927C3"/>
          <w:p w14:paraId="7880FB68" w14:textId="77777777" w:rsidR="001927C3" w:rsidRDefault="001927C3" w:rsidP="001927C3"/>
          <w:p w14:paraId="0739CAE8" w14:textId="77777777" w:rsidR="001927C3" w:rsidRDefault="001927C3" w:rsidP="001927C3">
            <w:r>
              <w:t>/routing ospf interface-template</w:t>
            </w:r>
          </w:p>
          <w:p w14:paraId="4F29DF27" w14:textId="77777777" w:rsidR="001927C3" w:rsidRDefault="001927C3" w:rsidP="001927C3"/>
          <w:p w14:paraId="1462AFD7" w14:textId="77777777" w:rsidR="001927C3" w:rsidRDefault="001927C3" w:rsidP="001927C3">
            <w:r>
              <w:t>add interfaces=loopback area=backbone comment="Loopback HIMAL router-id 160.30.132.13 (passive)"</w:t>
            </w:r>
          </w:p>
          <w:p w14:paraId="29008853" w14:textId="77777777" w:rsidR="001927C3" w:rsidRDefault="001927C3" w:rsidP="001927C3"/>
          <w:p w14:paraId="147A9AFE" w14:textId="77777777" w:rsidR="001927C3" w:rsidRDefault="001927C3" w:rsidP="001927C3">
            <w:r>
              <w:t>add networks=10.0.0.32/30 interfaces=ether3 area=backbone comment="ETHER-3_LINK_FROM_HIMAL-BLOCK_10.0.0.33_TO_UK-BLOCK_10.0.0.34"</w:t>
            </w:r>
          </w:p>
          <w:p w14:paraId="3E98B6A6" w14:textId="77777777" w:rsidR="001927C3" w:rsidRDefault="001927C3" w:rsidP="001927C3"/>
          <w:p w14:paraId="03A3D6E0" w14:textId="77777777" w:rsidR="001927C3" w:rsidRDefault="001927C3" w:rsidP="001927C3">
            <w:r>
              <w:t>add networks=10.0.0.8/30 interfaces=ether4 area=backbone comment="ETHER-4_LINK_FROM_HIMAL-BLOCK_10.0.0.10_TO_LONDON-BLOCK_10.0.0.9"</w:t>
            </w:r>
          </w:p>
          <w:p w14:paraId="3F76F750" w14:textId="77777777" w:rsidR="001927C3" w:rsidRDefault="001927C3" w:rsidP="001927C3"/>
          <w:p w14:paraId="256FE1FF" w14:textId="51FA8AC8" w:rsidR="001927C3" w:rsidRDefault="001927C3" w:rsidP="001927C3">
            <w:r>
              <w:t>add networks=10.0.0.40/30 interfaces=ether2 area=backbone comment="ETHER-2_LINK_FROM_HIMAL-BLOCK_10.0.0.42_TO_SKILL-BLOCK_10.0.0.41"</w:t>
            </w:r>
          </w:p>
        </w:tc>
      </w:tr>
    </w:tbl>
    <w:p w14:paraId="07EB9C1C" w14:textId="77777777" w:rsidR="001A608D" w:rsidRDefault="001A608D" w:rsidP="00A6188E"/>
    <w:p w14:paraId="07EA88D6" w14:textId="77777777" w:rsidR="006660BC" w:rsidRDefault="00126636">
      <w:pPr>
        <w:keepNext/>
        <w:jc w:val="center"/>
        <w:rPr>
          <w:ins w:id="1472" w:author="Subash Subedi" w:date="2026-02-01T14:42:00Z" w16du:dateUtc="2026-02-01T08:57:00Z"/>
        </w:rPr>
        <w:pPrChange w:id="1473" w:author="Subash Subedi" w:date="2026-02-01T14:42:00Z" w16du:dateUtc="2026-02-01T08:57:00Z">
          <w:pPr>
            <w:jc w:val="center"/>
          </w:pPr>
        </w:pPrChange>
      </w:pPr>
      <w:r w:rsidRPr="00126636">
        <w:rPr>
          <w:noProof/>
        </w:rPr>
        <w:drawing>
          <wp:inline distT="0" distB="0" distL="0" distR="0" wp14:anchorId="2D873163" wp14:editId="7C0D36C1">
            <wp:extent cx="4419600" cy="1770673"/>
            <wp:effectExtent l="0" t="0" r="0" b="1270"/>
            <wp:docPr id="206595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574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1" cy="177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186B" w14:textId="564526DF" w:rsidR="00432C7B" w:rsidRDefault="006660BC" w:rsidP="006660BC">
      <w:pPr>
        <w:pStyle w:val="Caption"/>
        <w:jc w:val="center"/>
        <w:rPr>
          <w:ins w:id="1474" w:author="Subash Subedi" w:date="2026-02-01T14:51:00Z" w16du:dateUtc="2026-02-01T09:06:00Z"/>
        </w:rPr>
      </w:pPr>
      <w:bookmarkStart w:id="1475" w:name="_Toc220852263"/>
      <w:ins w:id="1476" w:author="Subash Subedi" w:date="2026-02-01T14:42:00Z" w16du:dateUtc="2026-02-01T08:57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1477" w:author="Subash Subedi" w:date="2026-02-01T15:14:00Z" w16du:dateUtc="2026-02-01T09:29:00Z">
        <w:r w:rsidR="00936BD3">
          <w:rPr>
            <w:noProof/>
          </w:rPr>
          <w:t>45</w:t>
        </w:r>
      </w:ins>
      <w:ins w:id="1478" w:author="Subash Subedi" w:date="2026-02-01T14:42:00Z" w16du:dateUtc="2026-02-01T08:57:00Z">
        <w:r>
          <w:fldChar w:fldCharType="end"/>
        </w:r>
        <w:r>
          <w:t xml:space="preserve">: </w:t>
        </w:r>
        <w:r w:rsidRPr="00884534">
          <w:t>Configuration OSPF to HIMAL-BLOCK Router Through CMD</w:t>
        </w:r>
      </w:ins>
      <w:bookmarkEnd w:id="1475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  <w:tblPrChange w:id="1479" w:author="Subash Subedi" w:date="2026-02-01T15:07:00Z" w16du:dateUtc="2026-02-01T09:22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8095"/>
        <w:tblGridChange w:id="1480">
          <w:tblGrid>
            <w:gridCol w:w="8095"/>
            <w:gridCol w:w="1255"/>
          </w:tblGrid>
        </w:tblGridChange>
      </w:tblGrid>
      <w:tr w:rsidR="00EC7658" w14:paraId="5DBD1D9C" w14:textId="77777777" w:rsidTr="00E717AC">
        <w:trPr>
          <w:jc w:val="center"/>
          <w:ins w:id="1481" w:author="Subash Subedi" w:date="2026-02-01T14:51:00Z"/>
        </w:trPr>
        <w:tc>
          <w:tcPr>
            <w:tcW w:w="8095" w:type="dxa"/>
            <w:tcPrChange w:id="1482" w:author="Subash Subedi" w:date="2026-02-01T15:07:00Z" w16du:dateUtc="2026-02-01T09:22:00Z">
              <w:tcPr>
                <w:tcW w:w="9350" w:type="dxa"/>
                <w:gridSpan w:val="2"/>
              </w:tcPr>
            </w:tcPrChange>
          </w:tcPr>
          <w:p w14:paraId="1A987686" w14:textId="77777777" w:rsidR="00EC7658" w:rsidRDefault="00EC7658">
            <w:pPr>
              <w:keepNext/>
              <w:jc w:val="center"/>
              <w:rPr>
                <w:ins w:id="1483" w:author="Subash Subedi" w:date="2026-02-01T14:53:00Z" w16du:dateUtc="2026-02-01T09:08:00Z"/>
              </w:rPr>
              <w:pPrChange w:id="1484" w:author="Subash Subedi" w:date="2026-02-01T14:53:00Z" w16du:dateUtc="2026-02-01T09:08:00Z">
                <w:pPr>
                  <w:jc w:val="center"/>
                </w:pPr>
              </w:pPrChange>
            </w:pPr>
            <w:ins w:id="1485" w:author="Subash Subedi" w:date="2026-02-01T14:51:00Z" w16du:dateUtc="2026-02-01T09:06:00Z">
              <w:r w:rsidRPr="00314D1F">
                <w:rPr>
                  <w:noProof/>
                </w:rPr>
                <w:lastRenderedPageBreak/>
                <w:drawing>
                  <wp:inline distT="0" distB="0" distL="0" distR="0" wp14:anchorId="5CFBF9DC" wp14:editId="4EDB10D5">
                    <wp:extent cx="3600730" cy="2143125"/>
                    <wp:effectExtent l="0" t="0" r="0" b="0"/>
                    <wp:docPr id="1920194847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920194847" name=""/>
                            <pic:cNvPicPr/>
                          </pic:nvPicPr>
                          <pic:blipFill>
                            <a:blip r:embed="rId5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19861" cy="215451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049B8800" w14:textId="40ED4649" w:rsidR="00EC7658" w:rsidRDefault="00EC7658">
            <w:pPr>
              <w:pStyle w:val="Caption"/>
              <w:jc w:val="center"/>
              <w:rPr>
                <w:ins w:id="1486" w:author="Subash Subedi" w:date="2026-02-01T14:51:00Z" w16du:dateUtc="2026-02-01T09:06:00Z"/>
              </w:rPr>
              <w:pPrChange w:id="1487" w:author="Subash Subedi" w:date="2026-02-01T14:53:00Z" w16du:dateUtc="2026-02-01T09:08:00Z">
                <w:pPr>
                  <w:jc w:val="center"/>
                </w:pPr>
              </w:pPrChange>
            </w:pPr>
            <w:bookmarkStart w:id="1488" w:name="_Toc220852264"/>
            <w:ins w:id="1489" w:author="Subash Subedi" w:date="2026-02-01T14:53:00Z" w16du:dateUtc="2026-02-01T09:08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490" w:author="Subash Subedi" w:date="2026-02-01T15:14:00Z" w16du:dateUtc="2026-02-01T09:29:00Z">
              <w:r w:rsidR="00936BD3">
                <w:rPr>
                  <w:noProof/>
                </w:rPr>
                <w:t>46</w:t>
              </w:r>
            </w:ins>
            <w:ins w:id="1491" w:author="Subash Subedi" w:date="2026-02-01T14:53:00Z" w16du:dateUtc="2026-02-01T09:08:00Z">
              <w:r>
                <w:fldChar w:fldCharType="end"/>
              </w:r>
              <w:r>
                <w:t xml:space="preserve">: </w:t>
              </w:r>
              <w:r w:rsidRPr="003D1196">
                <w:t>Configuration OSPF Instances to HIMAL-BLOCK Router Through WINBOX</w:t>
              </w:r>
            </w:ins>
            <w:bookmarkEnd w:id="1488"/>
          </w:p>
        </w:tc>
      </w:tr>
      <w:tr w:rsidR="00EC7658" w14:paraId="3574FB96" w14:textId="77777777" w:rsidTr="00E717AC">
        <w:trPr>
          <w:jc w:val="center"/>
          <w:ins w:id="1492" w:author="Subash Subedi" w:date="2026-02-01T14:51:00Z"/>
        </w:trPr>
        <w:tc>
          <w:tcPr>
            <w:tcW w:w="8095" w:type="dxa"/>
            <w:tcPrChange w:id="1493" w:author="Subash Subedi" w:date="2026-02-01T15:07:00Z" w16du:dateUtc="2026-02-01T09:22:00Z">
              <w:tcPr>
                <w:tcW w:w="9350" w:type="dxa"/>
                <w:gridSpan w:val="2"/>
              </w:tcPr>
            </w:tcPrChange>
          </w:tcPr>
          <w:p w14:paraId="1998AC82" w14:textId="77777777" w:rsidR="00EC7658" w:rsidRDefault="00EC7658">
            <w:pPr>
              <w:keepNext/>
              <w:jc w:val="center"/>
              <w:rPr>
                <w:ins w:id="1494" w:author="Subash Subedi" w:date="2026-02-01T14:54:00Z" w16du:dateUtc="2026-02-01T09:09:00Z"/>
              </w:rPr>
              <w:pPrChange w:id="1495" w:author="Subash Subedi" w:date="2026-02-01T14:54:00Z" w16du:dateUtc="2026-02-01T09:09:00Z">
                <w:pPr>
                  <w:jc w:val="center"/>
                </w:pPr>
              </w:pPrChange>
            </w:pPr>
            <w:ins w:id="1496" w:author="Subash Subedi" w:date="2026-02-01T14:51:00Z" w16du:dateUtc="2026-02-01T09:06:00Z">
              <w:r w:rsidRPr="00314D1F">
                <w:rPr>
                  <w:noProof/>
                </w:rPr>
                <w:drawing>
                  <wp:inline distT="0" distB="0" distL="0" distR="0" wp14:anchorId="179B43EE" wp14:editId="2AE1B43A">
                    <wp:extent cx="3886200" cy="2340023"/>
                    <wp:effectExtent l="0" t="0" r="0" b="3175"/>
                    <wp:docPr id="1025875116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025875116" name=""/>
                            <pic:cNvPicPr/>
                          </pic:nvPicPr>
                          <pic:blipFill>
                            <a:blip r:embed="rId5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909574" cy="235409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B25D54F" w14:textId="420EAE0B" w:rsidR="00EC7658" w:rsidRDefault="00EC7658">
            <w:pPr>
              <w:pStyle w:val="Caption"/>
              <w:jc w:val="center"/>
              <w:rPr>
                <w:ins w:id="1497" w:author="Subash Subedi" w:date="2026-02-01T14:51:00Z" w16du:dateUtc="2026-02-01T09:06:00Z"/>
              </w:rPr>
              <w:pPrChange w:id="1498" w:author="Subash Subedi" w:date="2026-02-01T14:54:00Z" w16du:dateUtc="2026-02-01T09:09:00Z">
                <w:pPr>
                  <w:jc w:val="center"/>
                </w:pPr>
              </w:pPrChange>
            </w:pPr>
            <w:bookmarkStart w:id="1499" w:name="_Toc220852265"/>
            <w:ins w:id="1500" w:author="Subash Subedi" w:date="2026-02-01T14:54:00Z" w16du:dateUtc="2026-02-01T09:09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501" w:author="Subash Subedi" w:date="2026-02-01T15:14:00Z" w16du:dateUtc="2026-02-01T09:29:00Z">
              <w:r w:rsidR="00936BD3">
                <w:rPr>
                  <w:noProof/>
                </w:rPr>
                <w:t>47</w:t>
              </w:r>
            </w:ins>
            <w:ins w:id="1502" w:author="Subash Subedi" w:date="2026-02-01T14:54:00Z" w16du:dateUtc="2026-02-01T09:09:00Z">
              <w:r>
                <w:fldChar w:fldCharType="end"/>
              </w:r>
              <w:r>
                <w:t xml:space="preserve">: </w:t>
              </w:r>
              <w:r w:rsidRPr="00092D80">
                <w:t>Configuration OSPF Area to HIMAL-BLOCK Router Through WINBOX</w:t>
              </w:r>
            </w:ins>
            <w:bookmarkEnd w:id="1499"/>
          </w:p>
        </w:tc>
      </w:tr>
      <w:tr w:rsidR="00EC7658" w14:paraId="4E110243" w14:textId="77777777" w:rsidTr="00E717AC">
        <w:trPr>
          <w:jc w:val="center"/>
          <w:ins w:id="1503" w:author="Subash Subedi" w:date="2026-02-01T14:51:00Z"/>
        </w:trPr>
        <w:tc>
          <w:tcPr>
            <w:tcW w:w="8095" w:type="dxa"/>
            <w:tcPrChange w:id="1504" w:author="Subash Subedi" w:date="2026-02-01T15:07:00Z" w16du:dateUtc="2026-02-01T09:22:00Z">
              <w:tcPr>
                <w:tcW w:w="9350" w:type="dxa"/>
                <w:gridSpan w:val="2"/>
              </w:tcPr>
            </w:tcPrChange>
          </w:tcPr>
          <w:p w14:paraId="49AE775D" w14:textId="77777777" w:rsidR="00EC7658" w:rsidRDefault="00EC7658">
            <w:pPr>
              <w:keepNext/>
              <w:jc w:val="center"/>
              <w:rPr>
                <w:ins w:id="1505" w:author="Subash Subedi" w:date="2026-02-01T14:54:00Z" w16du:dateUtc="2026-02-01T09:09:00Z"/>
              </w:rPr>
              <w:pPrChange w:id="1506" w:author="Subash Subedi" w:date="2026-02-01T14:54:00Z" w16du:dateUtc="2026-02-01T09:09:00Z">
                <w:pPr>
                  <w:jc w:val="center"/>
                </w:pPr>
              </w:pPrChange>
            </w:pPr>
            <w:ins w:id="1507" w:author="Subash Subedi" w:date="2026-02-01T14:51:00Z" w16du:dateUtc="2026-02-01T09:06:00Z">
              <w:r w:rsidRPr="00314D1F">
                <w:rPr>
                  <w:noProof/>
                </w:rPr>
                <w:drawing>
                  <wp:inline distT="0" distB="0" distL="0" distR="0" wp14:anchorId="4A6496B8" wp14:editId="454FA7B8">
                    <wp:extent cx="4191000" cy="2518629"/>
                    <wp:effectExtent l="0" t="0" r="0" b="0"/>
                    <wp:docPr id="2120642676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2120642676" name=""/>
                            <pic:cNvPicPr/>
                          </pic:nvPicPr>
                          <pic:blipFill>
                            <a:blip r:embed="rId5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223173" cy="253796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63E472B2" w14:textId="26E7C8F3" w:rsidR="00EC7658" w:rsidRDefault="00EC7658">
            <w:pPr>
              <w:pStyle w:val="Caption"/>
              <w:jc w:val="center"/>
              <w:rPr>
                <w:ins w:id="1508" w:author="Subash Subedi" w:date="2026-02-01T14:51:00Z" w16du:dateUtc="2026-02-01T09:06:00Z"/>
              </w:rPr>
              <w:pPrChange w:id="1509" w:author="Subash Subedi" w:date="2026-02-01T14:54:00Z" w16du:dateUtc="2026-02-01T09:09:00Z">
                <w:pPr>
                  <w:jc w:val="center"/>
                </w:pPr>
              </w:pPrChange>
            </w:pPr>
            <w:bookmarkStart w:id="1510" w:name="_Toc220852266"/>
            <w:ins w:id="1511" w:author="Subash Subedi" w:date="2026-02-01T14:54:00Z" w16du:dateUtc="2026-02-01T09:09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512" w:author="Subash Subedi" w:date="2026-02-01T15:14:00Z" w16du:dateUtc="2026-02-01T09:29:00Z">
              <w:r w:rsidR="00936BD3">
                <w:rPr>
                  <w:noProof/>
                </w:rPr>
                <w:t>48</w:t>
              </w:r>
            </w:ins>
            <w:ins w:id="1513" w:author="Subash Subedi" w:date="2026-02-01T14:54:00Z" w16du:dateUtc="2026-02-01T09:09:00Z">
              <w:r>
                <w:fldChar w:fldCharType="end"/>
              </w:r>
              <w:r>
                <w:t xml:space="preserve">: </w:t>
              </w:r>
              <w:r w:rsidRPr="007D2721">
                <w:t>Configuration OSPF Interface-template to HIMAL-BLOCK Router Through WINBOX</w:t>
              </w:r>
            </w:ins>
            <w:bookmarkEnd w:id="1510"/>
          </w:p>
        </w:tc>
      </w:tr>
    </w:tbl>
    <w:p w14:paraId="4B048F29" w14:textId="7AFD7B36" w:rsidR="00314D1F" w:rsidDel="00EC7658" w:rsidRDefault="00314D1F" w:rsidP="001927C3">
      <w:pPr>
        <w:jc w:val="center"/>
        <w:rPr>
          <w:del w:id="1514" w:author="Subash Subedi" w:date="2026-02-01T14:55:00Z" w16du:dateUtc="2026-02-01T09:10:00Z"/>
        </w:rPr>
      </w:pPr>
      <w:bookmarkStart w:id="1515" w:name="_Toc220852114"/>
      <w:bookmarkEnd w:id="1515"/>
    </w:p>
    <w:p w14:paraId="0F407E3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516" w:name="_Toc220324740"/>
      <w:bookmarkStart w:id="1517" w:name="_Toc220852115"/>
      <w:r>
        <w:t>BRIT-BLOCK</w:t>
      </w:r>
      <w:bookmarkEnd w:id="1516"/>
      <w:bookmarkEnd w:id="1517"/>
    </w:p>
    <w:p w14:paraId="3837BAEF" w14:textId="42A9A872" w:rsidR="00432C7B" w:rsidRPr="00560EA9" w:rsidRDefault="000B3E63" w:rsidP="000B3E63">
      <w:pPr>
        <w:ind w:left="1440"/>
        <w:rPr>
          <w:b/>
          <w:bCs/>
        </w:rPr>
      </w:pPr>
      <w:r w:rsidRPr="00560EA9">
        <w:rPr>
          <w:b/>
          <w:bCs/>
        </w:rP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3E63" w14:paraId="12389C15" w14:textId="77777777" w:rsidTr="000B3E63">
        <w:tc>
          <w:tcPr>
            <w:tcW w:w="9350" w:type="dxa"/>
          </w:tcPr>
          <w:p w14:paraId="644F78DB" w14:textId="77777777" w:rsidR="000B3E63" w:rsidRDefault="000B3E63" w:rsidP="000B3E63">
            <w:r>
              <w:t>/routing ospf instance add name=OSPF_BRIT_BLOCK router-id=160.30.132.14 comment="OSPF instance for BRIT block, router-id 160.30.132.14"</w:t>
            </w:r>
          </w:p>
          <w:p w14:paraId="57DC44BF" w14:textId="77777777" w:rsidR="000B3E63" w:rsidRDefault="000B3E63" w:rsidP="000B3E63"/>
          <w:p w14:paraId="38462F66" w14:textId="77777777" w:rsidR="000B3E63" w:rsidRDefault="000B3E63" w:rsidP="000B3E63">
            <w:r>
              <w:t>/routing ospf area add name=backbone area-id=0.0.0.0 instance=OSPF_BRIT_BLOCK comment="Backbone area 0.0.0.0 for BRIT OSPF"</w:t>
            </w:r>
          </w:p>
          <w:p w14:paraId="779537FD" w14:textId="77777777" w:rsidR="000B3E63" w:rsidRDefault="000B3E63" w:rsidP="000B3E63"/>
          <w:p w14:paraId="3291E03E" w14:textId="77777777" w:rsidR="000B3E63" w:rsidRDefault="000B3E63" w:rsidP="000B3E63"/>
          <w:p w14:paraId="215483C4" w14:textId="77777777" w:rsidR="000B3E63" w:rsidRDefault="000B3E63" w:rsidP="000B3E63">
            <w:r>
              <w:t>/routing ospf interface-template</w:t>
            </w:r>
          </w:p>
          <w:p w14:paraId="424FB67E" w14:textId="77777777" w:rsidR="000B3E63" w:rsidRDefault="000B3E63" w:rsidP="000B3E63"/>
          <w:p w14:paraId="0718D3C6" w14:textId="77777777" w:rsidR="000B3E63" w:rsidRDefault="000B3E63" w:rsidP="000B3E63">
            <w:r>
              <w:t>add interfaces=loopback area=backbone comment="Loopback BRIT router-id 160.30.132.14 (passive)"</w:t>
            </w:r>
          </w:p>
          <w:p w14:paraId="5E80F7CB" w14:textId="77777777" w:rsidR="000B3E63" w:rsidRDefault="000B3E63" w:rsidP="000B3E63"/>
          <w:p w14:paraId="14AF0EAD" w14:textId="77777777" w:rsidR="000B3E63" w:rsidRDefault="000B3E63" w:rsidP="000B3E63">
            <w:r>
              <w:t>add networks=10.0.0.36/30 interfaces=ether2 area=backbone comment="ETHER-2_LINK_FROM_BRIT-BLOCK_10.0.0.38_TO_NEPAL-BLOCK_10.0.0.37"</w:t>
            </w:r>
          </w:p>
          <w:p w14:paraId="1AD2B3DA" w14:textId="77777777" w:rsidR="000B3E63" w:rsidRDefault="000B3E63" w:rsidP="000B3E63"/>
          <w:p w14:paraId="204A8418" w14:textId="77777777" w:rsidR="000B3E63" w:rsidRDefault="000B3E63" w:rsidP="000B3E63">
            <w:r>
              <w:t>add networks=10.0.0.12/30 interfaces=ether5 area=backbone comment="ETHER-5_LINK_FROM_BRIT-BLOCK_10.0.0.14_TO_LONDON-BLOCK_10.0.0.13"</w:t>
            </w:r>
          </w:p>
          <w:p w14:paraId="65BA54A6" w14:textId="77777777" w:rsidR="000B3E63" w:rsidRDefault="000B3E63" w:rsidP="000B3E63"/>
          <w:p w14:paraId="3CBF4EA3" w14:textId="384E4C88" w:rsidR="000B3E63" w:rsidRDefault="000B3E63" w:rsidP="000B3E63">
            <w:r>
              <w:t>add networks=10.0.0.44/30 interfaces=ether1 area=backbone comment="ETHER-1_LINK_FROM_BRIT-BLOCK_10.0.0.46_TO_SKILL-BLOCK_10.0.0.45"</w:t>
            </w:r>
          </w:p>
        </w:tc>
      </w:tr>
    </w:tbl>
    <w:p w14:paraId="591D0E38" w14:textId="77777777" w:rsidR="000B3E63" w:rsidRDefault="000B3E63" w:rsidP="000B3E63"/>
    <w:p w14:paraId="249DBAAE" w14:textId="77777777" w:rsidR="006660BC" w:rsidRDefault="000B3E63">
      <w:pPr>
        <w:keepNext/>
        <w:jc w:val="center"/>
        <w:rPr>
          <w:ins w:id="1518" w:author="Subash Subedi" w:date="2026-02-01T14:42:00Z" w16du:dateUtc="2026-02-01T08:57:00Z"/>
        </w:rPr>
        <w:pPrChange w:id="1519" w:author="Subash Subedi" w:date="2026-02-01T14:42:00Z" w16du:dateUtc="2026-02-01T08:57:00Z">
          <w:pPr>
            <w:jc w:val="center"/>
          </w:pPr>
        </w:pPrChange>
      </w:pPr>
      <w:r w:rsidRPr="000B3E63">
        <w:rPr>
          <w:noProof/>
        </w:rPr>
        <w:drawing>
          <wp:inline distT="0" distB="0" distL="0" distR="0" wp14:anchorId="2FE926EC" wp14:editId="305AEF07">
            <wp:extent cx="5943600" cy="1122680"/>
            <wp:effectExtent l="0" t="0" r="0" b="1270"/>
            <wp:docPr id="49465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531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EADF" w14:textId="20021509" w:rsidR="000B3E63" w:rsidRDefault="006660BC">
      <w:pPr>
        <w:pStyle w:val="Caption"/>
        <w:jc w:val="center"/>
        <w:pPrChange w:id="1520" w:author="Subash Subedi" w:date="2026-02-01T14:42:00Z" w16du:dateUtc="2026-02-01T08:57:00Z">
          <w:pPr>
            <w:jc w:val="center"/>
          </w:pPr>
        </w:pPrChange>
      </w:pPr>
      <w:bookmarkStart w:id="1521" w:name="_Toc220852267"/>
      <w:ins w:id="1522" w:author="Subash Subedi" w:date="2026-02-01T14:42:00Z" w16du:dateUtc="2026-02-01T08:57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1523" w:author="Subash Subedi" w:date="2026-02-01T15:14:00Z" w16du:dateUtc="2026-02-01T09:29:00Z">
        <w:r w:rsidR="00936BD3">
          <w:rPr>
            <w:noProof/>
          </w:rPr>
          <w:t>49</w:t>
        </w:r>
      </w:ins>
      <w:ins w:id="1524" w:author="Subash Subedi" w:date="2026-02-01T14:42:00Z" w16du:dateUtc="2026-02-01T08:57:00Z">
        <w:r>
          <w:fldChar w:fldCharType="end"/>
        </w:r>
        <w:r>
          <w:t xml:space="preserve">: </w:t>
        </w:r>
        <w:r w:rsidRPr="00CF6F9A">
          <w:t>Configuration OSPF to BRIT-BLOCK Router Through CMD</w:t>
        </w:r>
      </w:ins>
      <w:bookmarkEnd w:id="152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  <w:tblPrChange w:id="1525" w:author="Subash Subedi" w:date="2026-02-01T15:07:00Z" w16du:dateUtc="2026-02-01T09:22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8100"/>
        <w:tblGridChange w:id="1526">
          <w:tblGrid>
            <w:gridCol w:w="8100"/>
            <w:gridCol w:w="1250"/>
          </w:tblGrid>
        </w:tblGridChange>
      </w:tblGrid>
      <w:tr w:rsidR="00CC0D23" w14:paraId="2C500604" w14:textId="77777777" w:rsidTr="00E717AC">
        <w:trPr>
          <w:jc w:val="center"/>
          <w:ins w:id="1527" w:author="Subash Subedi" w:date="2026-02-01T14:55:00Z"/>
        </w:trPr>
        <w:tc>
          <w:tcPr>
            <w:tcW w:w="8100" w:type="dxa"/>
            <w:tcPrChange w:id="1528" w:author="Subash Subedi" w:date="2026-02-01T15:07:00Z" w16du:dateUtc="2026-02-01T09:22:00Z">
              <w:tcPr>
                <w:tcW w:w="9350" w:type="dxa"/>
                <w:gridSpan w:val="2"/>
              </w:tcPr>
            </w:tcPrChange>
          </w:tcPr>
          <w:p w14:paraId="419F00A5" w14:textId="77777777" w:rsidR="00CC0D23" w:rsidRDefault="00CC0D23">
            <w:pPr>
              <w:keepNext/>
              <w:jc w:val="center"/>
              <w:rPr>
                <w:ins w:id="1529" w:author="Subash Subedi" w:date="2026-02-01T14:56:00Z" w16du:dateUtc="2026-02-01T09:11:00Z"/>
              </w:rPr>
              <w:pPrChange w:id="1530" w:author="Subash Subedi" w:date="2026-02-01T14:56:00Z" w16du:dateUtc="2026-02-01T09:11:00Z">
                <w:pPr>
                  <w:jc w:val="center"/>
                </w:pPr>
              </w:pPrChange>
            </w:pPr>
            <w:ins w:id="1531" w:author="Subash Subedi" w:date="2026-02-01T14:55:00Z" w16du:dateUtc="2026-02-01T09:10:00Z">
              <w:r w:rsidRPr="00D03FAF">
                <w:rPr>
                  <w:noProof/>
                </w:rPr>
                <w:lastRenderedPageBreak/>
                <w:drawing>
                  <wp:inline distT="0" distB="0" distL="0" distR="0" wp14:anchorId="435FCB24" wp14:editId="22394003">
                    <wp:extent cx="4210050" cy="2342515"/>
                    <wp:effectExtent l="0" t="0" r="0" b="635"/>
                    <wp:docPr id="1748294943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748294943" name=""/>
                            <pic:cNvPicPr/>
                          </pic:nvPicPr>
                          <pic:blipFill>
                            <a:blip r:embed="rId5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223391" cy="234993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2C574DCA" w14:textId="74CBFCA5" w:rsidR="00CC0D23" w:rsidRDefault="00CC0D23">
            <w:pPr>
              <w:pStyle w:val="Caption"/>
              <w:jc w:val="center"/>
              <w:rPr>
                <w:ins w:id="1532" w:author="Subash Subedi" w:date="2026-02-01T14:55:00Z" w16du:dateUtc="2026-02-01T09:10:00Z"/>
              </w:rPr>
              <w:pPrChange w:id="1533" w:author="Subash Subedi" w:date="2026-02-01T14:56:00Z" w16du:dateUtc="2026-02-01T09:11:00Z">
                <w:pPr>
                  <w:jc w:val="center"/>
                </w:pPr>
              </w:pPrChange>
            </w:pPr>
            <w:bookmarkStart w:id="1534" w:name="_Toc220852268"/>
            <w:ins w:id="1535" w:author="Subash Subedi" w:date="2026-02-01T14:56:00Z" w16du:dateUtc="2026-02-01T09:11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536" w:author="Subash Subedi" w:date="2026-02-01T15:14:00Z" w16du:dateUtc="2026-02-01T09:29:00Z">
              <w:r w:rsidR="00936BD3">
                <w:rPr>
                  <w:noProof/>
                </w:rPr>
                <w:t>50</w:t>
              </w:r>
            </w:ins>
            <w:ins w:id="1537" w:author="Subash Subedi" w:date="2026-02-01T14:56:00Z" w16du:dateUtc="2026-02-01T09:11:00Z">
              <w:r>
                <w:fldChar w:fldCharType="end"/>
              </w:r>
              <w:r>
                <w:t xml:space="preserve">: </w:t>
              </w:r>
              <w:r w:rsidRPr="00AE61DD">
                <w:t>Configuration OSPF Instances to BRIT-BLOCK Router Through WINBOX</w:t>
              </w:r>
            </w:ins>
            <w:bookmarkEnd w:id="1534"/>
          </w:p>
        </w:tc>
      </w:tr>
      <w:tr w:rsidR="00CC0D23" w14:paraId="454A2332" w14:textId="77777777" w:rsidTr="00E717AC">
        <w:trPr>
          <w:jc w:val="center"/>
          <w:ins w:id="1538" w:author="Subash Subedi" w:date="2026-02-01T14:55:00Z"/>
        </w:trPr>
        <w:tc>
          <w:tcPr>
            <w:tcW w:w="8100" w:type="dxa"/>
            <w:tcPrChange w:id="1539" w:author="Subash Subedi" w:date="2026-02-01T15:07:00Z" w16du:dateUtc="2026-02-01T09:22:00Z">
              <w:tcPr>
                <w:tcW w:w="9350" w:type="dxa"/>
                <w:gridSpan w:val="2"/>
              </w:tcPr>
            </w:tcPrChange>
          </w:tcPr>
          <w:p w14:paraId="47E1BC0C" w14:textId="77777777" w:rsidR="00CC0D23" w:rsidRDefault="00CC0D23">
            <w:pPr>
              <w:keepNext/>
              <w:jc w:val="center"/>
              <w:rPr>
                <w:ins w:id="1540" w:author="Subash Subedi" w:date="2026-02-01T14:56:00Z" w16du:dateUtc="2026-02-01T09:11:00Z"/>
              </w:rPr>
              <w:pPrChange w:id="1541" w:author="Subash Subedi" w:date="2026-02-01T14:56:00Z" w16du:dateUtc="2026-02-01T09:11:00Z">
                <w:pPr>
                  <w:jc w:val="center"/>
                </w:pPr>
              </w:pPrChange>
            </w:pPr>
            <w:ins w:id="1542" w:author="Subash Subedi" w:date="2026-02-01T14:55:00Z" w16du:dateUtc="2026-02-01T09:10:00Z">
              <w:r w:rsidRPr="00D03FAF">
                <w:rPr>
                  <w:noProof/>
                </w:rPr>
                <w:drawing>
                  <wp:inline distT="0" distB="0" distL="0" distR="0" wp14:anchorId="2BDEB4B7" wp14:editId="78A181DE">
                    <wp:extent cx="4286250" cy="2293785"/>
                    <wp:effectExtent l="0" t="0" r="0" b="0"/>
                    <wp:docPr id="1423114490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423114490" name=""/>
                            <pic:cNvPicPr/>
                          </pic:nvPicPr>
                          <pic:blipFill>
                            <a:blip r:embed="rId5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04656" cy="230363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150393CF" w14:textId="0FCDEF76" w:rsidR="00CC0D23" w:rsidRDefault="00CC0D23">
            <w:pPr>
              <w:pStyle w:val="Caption"/>
              <w:jc w:val="center"/>
              <w:rPr>
                <w:ins w:id="1543" w:author="Subash Subedi" w:date="2026-02-01T14:55:00Z" w16du:dateUtc="2026-02-01T09:10:00Z"/>
              </w:rPr>
              <w:pPrChange w:id="1544" w:author="Subash Subedi" w:date="2026-02-01T14:56:00Z" w16du:dateUtc="2026-02-01T09:11:00Z">
                <w:pPr>
                  <w:jc w:val="center"/>
                </w:pPr>
              </w:pPrChange>
            </w:pPr>
            <w:bookmarkStart w:id="1545" w:name="_Toc220852269"/>
            <w:ins w:id="1546" w:author="Subash Subedi" w:date="2026-02-01T14:56:00Z" w16du:dateUtc="2026-02-01T09:11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547" w:author="Subash Subedi" w:date="2026-02-01T15:14:00Z" w16du:dateUtc="2026-02-01T09:29:00Z">
              <w:r w:rsidR="00936BD3">
                <w:rPr>
                  <w:noProof/>
                </w:rPr>
                <w:t>51</w:t>
              </w:r>
            </w:ins>
            <w:ins w:id="1548" w:author="Subash Subedi" w:date="2026-02-01T14:56:00Z" w16du:dateUtc="2026-02-01T09:11:00Z">
              <w:r>
                <w:fldChar w:fldCharType="end"/>
              </w:r>
              <w:r>
                <w:t xml:space="preserve">: </w:t>
              </w:r>
              <w:r w:rsidRPr="00E164FE">
                <w:t>Configuration OSPF Area to BRIT-BLOCK Router Through WINBOX</w:t>
              </w:r>
            </w:ins>
            <w:bookmarkEnd w:id="1545"/>
          </w:p>
        </w:tc>
      </w:tr>
      <w:tr w:rsidR="00CC0D23" w14:paraId="386A9591" w14:textId="77777777" w:rsidTr="00E717AC">
        <w:trPr>
          <w:jc w:val="center"/>
          <w:ins w:id="1549" w:author="Subash Subedi" w:date="2026-02-01T14:55:00Z"/>
        </w:trPr>
        <w:tc>
          <w:tcPr>
            <w:tcW w:w="8100" w:type="dxa"/>
            <w:tcPrChange w:id="1550" w:author="Subash Subedi" w:date="2026-02-01T15:07:00Z" w16du:dateUtc="2026-02-01T09:22:00Z">
              <w:tcPr>
                <w:tcW w:w="9350" w:type="dxa"/>
                <w:gridSpan w:val="2"/>
              </w:tcPr>
            </w:tcPrChange>
          </w:tcPr>
          <w:p w14:paraId="54A727B1" w14:textId="77777777" w:rsidR="00CC0D23" w:rsidRDefault="00CC0D23">
            <w:pPr>
              <w:keepNext/>
              <w:jc w:val="center"/>
              <w:rPr>
                <w:ins w:id="1551" w:author="Subash Subedi" w:date="2026-02-01T14:56:00Z" w16du:dateUtc="2026-02-01T09:11:00Z"/>
              </w:rPr>
              <w:pPrChange w:id="1552" w:author="Subash Subedi" w:date="2026-02-01T14:56:00Z" w16du:dateUtc="2026-02-01T09:11:00Z">
                <w:pPr>
                  <w:jc w:val="center"/>
                </w:pPr>
              </w:pPrChange>
            </w:pPr>
            <w:ins w:id="1553" w:author="Subash Subedi" w:date="2026-02-01T14:55:00Z" w16du:dateUtc="2026-02-01T09:10:00Z">
              <w:r w:rsidRPr="008B35D7">
                <w:rPr>
                  <w:noProof/>
                </w:rPr>
                <w:drawing>
                  <wp:inline distT="0" distB="0" distL="0" distR="0" wp14:anchorId="2C524C45" wp14:editId="1639E32B">
                    <wp:extent cx="4391025" cy="2369090"/>
                    <wp:effectExtent l="0" t="0" r="0" b="0"/>
                    <wp:docPr id="1164434614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164434614" name=""/>
                            <pic:cNvPicPr/>
                          </pic:nvPicPr>
                          <pic:blipFill>
                            <a:blip r:embed="rId5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406883" cy="237764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48351B71" w14:textId="10F2E85E" w:rsidR="00CC0D23" w:rsidRDefault="00CC0D23">
            <w:pPr>
              <w:pStyle w:val="Caption"/>
              <w:jc w:val="center"/>
              <w:rPr>
                <w:ins w:id="1554" w:author="Subash Subedi" w:date="2026-02-01T14:55:00Z" w16du:dateUtc="2026-02-01T09:10:00Z"/>
              </w:rPr>
              <w:pPrChange w:id="1555" w:author="Subash Subedi" w:date="2026-02-01T14:56:00Z" w16du:dateUtc="2026-02-01T09:11:00Z">
                <w:pPr>
                  <w:jc w:val="center"/>
                </w:pPr>
              </w:pPrChange>
            </w:pPr>
            <w:bookmarkStart w:id="1556" w:name="_Toc220852270"/>
            <w:ins w:id="1557" w:author="Subash Subedi" w:date="2026-02-01T14:56:00Z" w16du:dateUtc="2026-02-01T09:11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558" w:author="Subash Subedi" w:date="2026-02-01T15:14:00Z" w16du:dateUtc="2026-02-01T09:29:00Z">
              <w:r w:rsidR="00936BD3">
                <w:rPr>
                  <w:noProof/>
                </w:rPr>
                <w:t>52</w:t>
              </w:r>
            </w:ins>
            <w:ins w:id="1559" w:author="Subash Subedi" w:date="2026-02-01T14:56:00Z" w16du:dateUtc="2026-02-01T09:11:00Z">
              <w:r>
                <w:fldChar w:fldCharType="end"/>
              </w:r>
              <w:r>
                <w:t xml:space="preserve">: </w:t>
              </w:r>
              <w:r w:rsidRPr="003102BA">
                <w:t>Configuration OSPF Interface-template to BRIT-BLOCK Router Through WINBOX</w:t>
              </w:r>
            </w:ins>
            <w:bookmarkEnd w:id="1556"/>
          </w:p>
        </w:tc>
      </w:tr>
    </w:tbl>
    <w:p w14:paraId="53F0B48F" w14:textId="6765DB37" w:rsidR="00D03FAF" w:rsidDel="00D03FAF" w:rsidRDefault="00D03FAF" w:rsidP="00D03FAF">
      <w:pPr>
        <w:jc w:val="center"/>
        <w:rPr>
          <w:del w:id="1560" w:author="Subash Subedi" w:date="2026-02-01T14:31:00Z" w16du:dateUtc="2026-02-01T08:46:00Z"/>
        </w:rPr>
      </w:pPr>
      <w:bookmarkStart w:id="1561" w:name="_Toc220852116"/>
      <w:bookmarkEnd w:id="1561"/>
    </w:p>
    <w:p w14:paraId="4D0B3552" w14:textId="4DB7B983" w:rsidR="00432C7B" w:rsidDel="00CC0D23" w:rsidRDefault="00432C7B">
      <w:pPr>
        <w:jc w:val="center"/>
        <w:rPr>
          <w:del w:id="1562" w:author="Subash Subedi" w:date="2026-02-01T14:57:00Z" w16du:dateUtc="2026-02-01T09:12:00Z"/>
        </w:rPr>
        <w:pPrChange w:id="1563" w:author="Subash Subedi" w:date="2026-02-01T14:31:00Z" w16du:dateUtc="2026-02-01T08:46:00Z">
          <w:pPr>
            <w:ind w:left="900"/>
          </w:pPr>
        </w:pPrChange>
      </w:pPr>
      <w:bookmarkStart w:id="1564" w:name="_Toc220852117"/>
      <w:bookmarkEnd w:id="1564"/>
    </w:p>
    <w:p w14:paraId="4209641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565" w:name="_Toc220324741"/>
      <w:bookmarkStart w:id="1566" w:name="_Toc220852118"/>
      <w:r>
        <w:t>SKILL-BLOCK</w:t>
      </w:r>
      <w:bookmarkEnd w:id="1565"/>
      <w:bookmarkEnd w:id="1566"/>
    </w:p>
    <w:p w14:paraId="7D522710" w14:textId="05FCAD8C" w:rsidR="00432C7B" w:rsidRDefault="00560EA9" w:rsidP="00560EA9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0EA9" w14:paraId="40EDEA9A" w14:textId="77777777" w:rsidTr="00560EA9">
        <w:tc>
          <w:tcPr>
            <w:tcW w:w="9350" w:type="dxa"/>
          </w:tcPr>
          <w:p w14:paraId="14C3974A" w14:textId="3FBBF49F" w:rsidR="00560EA9" w:rsidRDefault="00560EA9" w:rsidP="00560EA9">
            <w:r>
              <w:t>/routing ospf instance add name=OSPF_SKILL_BLOCK router-id=160.30.132.1</w:t>
            </w:r>
            <w:r w:rsidR="00F55A36">
              <w:t>5</w:t>
            </w:r>
            <w:r>
              <w:t xml:space="preserve"> comment="OSPF instance for SKILL block, router-id 160.30.132.1</w:t>
            </w:r>
            <w:r w:rsidR="00F55A36">
              <w:t>5</w:t>
            </w:r>
            <w:r>
              <w:t>"</w:t>
            </w:r>
          </w:p>
          <w:p w14:paraId="2E8FB133" w14:textId="77777777" w:rsidR="00560EA9" w:rsidRDefault="00560EA9" w:rsidP="00560EA9"/>
          <w:p w14:paraId="598DB7A9" w14:textId="77777777" w:rsidR="00560EA9" w:rsidRDefault="00560EA9" w:rsidP="00560EA9">
            <w:r>
              <w:t>/routing ospf area add name=backbone area-id=0.0.0.0 instance=OSPF_SKILL_BLOCK comment="Backbone area 0.0.0.0 for SKILL OSPF"</w:t>
            </w:r>
          </w:p>
          <w:p w14:paraId="2CCBA8D6" w14:textId="77777777" w:rsidR="00560EA9" w:rsidRDefault="00560EA9" w:rsidP="00560EA9"/>
          <w:p w14:paraId="1C18D670" w14:textId="77777777" w:rsidR="00560EA9" w:rsidRDefault="00560EA9" w:rsidP="00560EA9"/>
          <w:p w14:paraId="7FE73F1B" w14:textId="77777777" w:rsidR="00560EA9" w:rsidRDefault="00560EA9" w:rsidP="00560EA9">
            <w:r>
              <w:t>/routing ospf interface-template</w:t>
            </w:r>
          </w:p>
          <w:p w14:paraId="656CE664" w14:textId="77777777" w:rsidR="00560EA9" w:rsidRDefault="00560EA9" w:rsidP="00560EA9"/>
          <w:p w14:paraId="1DCF86A3" w14:textId="43C9E7E2" w:rsidR="00560EA9" w:rsidRDefault="00560EA9" w:rsidP="00560EA9">
            <w:r>
              <w:t>add interfaces=loopback area=backbone comment="Loopback SKILL router-id 160.30.132.1</w:t>
            </w:r>
            <w:r w:rsidR="00F55A36">
              <w:t>5</w:t>
            </w:r>
            <w:r>
              <w:t xml:space="preserve"> (passive)"</w:t>
            </w:r>
          </w:p>
          <w:p w14:paraId="3D6CDBCE" w14:textId="77777777" w:rsidR="00560EA9" w:rsidRDefault="00560EA9" w:rsidP="00560EA9"/>
          <w:p w14:paraId="14393758" w14:textId="77777777" w:rsidR="00560EA9" w:rsidRDefault="00560EA9" w:rsidP="00560EA9">
            <w:r>
              <w:t>add networks=10.0.0.40/30 interfaces=ether2 area=backbone comment="ETHER-2_LINK_FROM_SKILL-BLOCK_10.0.0.41_TO_HIMAL-BLOCK_10.0.0.42"</w:t>
            </w:r>
          </w:p>
          <w:p w14:paraId="720CE5B6" w14:textId="77777777" w:rsidR="00560EA9" w:rsidRDefault="00560EA9" w:rsidP="00560EA9"/>
          <w:p w14:paraId="73D5608A" w14:textId="77777777" w:rsidR="00560EA9" w:rsidRDefault="00560EA9" w:rsidP="00560EA9">
            <w:r>
              <w:t>add networks=10.0.0.16/30 interfaces=ether6 area=backbone comment="ETHER-6_LINK_FROM_SKILL-BLOCK_10.0.0.18_TO_LONDON-BLOCK_10.0.0.17"</w:t>
            </w:r>
          </w:p>
          <w:p w14:paraId="5BE57DD9" w14:textId="77777777" w:rsidR="00560EA9" w:rsidRDefault="00560EA9" w:rsidP="00560EA9"/>
          <w:p w14:paraId="1AEAE8B3" w14:textId="0E19E772" w:rsidR="00560EA9" w:rsidRDefault="00560EA9" w:rsidP="00560EA9">
            <w:r>
              <w:t>add networks=10.0.0.48/30 interfaces=ether1 area=backbone comment="ETHER-1_LINK_FROM_SKILL-BLOCK_10.0.0.50_TO_ALUMNI-BLOCK_10.0.0.49"</w:t>
            </w:r>
          </w:p>
        </w:tc>
      </w:tr>
    </w:tbl>
    <w:p w14:paraId="46415731" w14:textId="77777777" w:rsidR="00560EA9" w:rsidRDefault="00560EA9" w:rsidP="00560EA9"/>
    <w:p w14:paraId="30086B1F" w14:textId="77777777" w:rsidR="003C770F" w:rsidRDefault="00F55A36">
      <w:pPr>
        <w:keepNext/>
        <w:jc w:val="center"/>
        <w:rPr>
          <w:ins w:id="1567" w:author="Subash Subedi" w:date="2026-02-01T14:43:00Z" w16du:dateUtc="2026-02-01T08:58:00Z"/>
        </w:rPr>
        <w:pPrChange w:id="1568" w:author="Subash Subedi" w:date="2026-02-01T14:43:00Z" w16du:dateUtc="2026-02-01T08:58:00Z">
          <w:pPr>
            <w:jc w:val="center"/>
          </w:pPr>
        </w:pPrChange>
      </w:pPr>
      <w:r w:rsidRPr="00F55A36">
        <w:rPr>
          <w:noProof/>
        </w:rPr>
        <w:drawing>
          <wp:inline distT="0" distB="0" distL="0" distR="0" wp14:anchorId="6D624D32" wp14:editId="4C4FC82E">
            <wp:extent cx="5943600" cy="1146175"/>
            <wp:effectExtent l="0" t="0" r="0" b="0"/>
            <wp:docPr id="195693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338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5F1F" w14:textId="1965D3C9" w:rsidR="000411B1" w:rsidRDefault="003C770F" w:rsidP="003C770F">
      <w:pPr>
        <w:pStyle w:val="Caption"/>
        <w:jc w:val="center"/>
        <w:rPr>
          <w:ins w:id="1569" w:author="Subash Subedi" w:date="2026-02-01T14:57:00Z" w16du:dateUtc="2026-02-01T09:12:00Z"/>
        </w:rPr>
      </w:pPr>
      <w:bookmarkStart w:id="1570" w:name="_Toc220852271"/>
      <w:ins w:id="1571" w:author="Subash Subedi" w:date="2026-02-01T14:43:00Z" w16du:dateUtc="2026-02-01T08:58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1572" w:author="Subash Subedi" w:date="2026-02-01T15:14:00Z" w16du:dateUtc="2026-02-01T09:29:00Z">
        <w:r w:rsidR="00936BD3">
          <w:rPr>
            <w:noProof/>
          </w:rPr>
          <w:t>53</w:t>
        </w:r>
      </w:ins>
      <w:ins w:id="1573" w:author="Subash Subedi" w:date="2026-02-01T14:43:00Z" w16du:dateUtc="2026-02-01T08:58:00Z">
        <w:r>
          <w:fldChar w:fldCharType="end"/>
        </w:r>
        <w:r>
          <w:t xml:space="preserve">: </w:t>
        </w:r>
        <w:r w:rsidRPr="00CE4A9E">
          <w:t>Configuration OSPF to SKILL-BLOCK Router Through CMD</w:t>
        </w:r>
      </w:ins>
      <w:bookmarkEnd w:id="1570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  <w:tblPrChange w:id="1574" w:author="Subash Subedi" w:date="2026-02-01T15:08:00Z" w16du:dateUtc="2026-02-01T09:23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8005"/>
        <w:tblGridChange w:id="1575">
          <w:tblGrid>
            <w:gridCol w:w="8005"/>
            <w:gridCol w:w="1345"/>
          </w:tblGrid>
        </w:tblGridChange>
      </w:tblGrid>
      <w:tr w:rsidR="00435F77" w14:paraId="531B4209" w14:textId="77777777" w:rsidTr="00011DD7">
        <w:trPr>
          <w:jc w:val="center"/>
          <w:ins w:id="1576" w:author="Subash Subedi" w:date="2026-02-01T14:57:00Z"/>
        </w:trPr>
        <w:tc>
          <w:tcPr>
            <w:tcW w:w="8005" w:type="dxa"/>
            <w:tcPrChange w:id="1577" w:author="Subash Subedi" w:date="2026-02-01T15:08:00Z" w16du:dateUtc="2026-02-01T09:23:00Z">
              <w:tcPr>
                <w:tcW w:w="9350" w:type="dxa"/>
                <w:gridSpan w:val="2"/>
              </w:tcPr>
            </w:tcPrChange>
          </w:tcPr>
          <w:p w14:paraId="24AECE23" w14:textId="77777777" w:rsidR="00435F77" w:rsidRDefault="00435F77">
            <w:pPr>
              <w:keepNext/>
              <w:jc w:val="center"/>
              <w:rPr>
                <w:ins w:id="1578" w:author="Subash Subedi" w:date="2026-02-01T14:59:00Z" w16du:dateUtc="2026-02-01T09:14:00Z"/>
              </w:rPr>
              <w:pPrChange w:id="1579" w:author="Subash Subedi" w:date="2026-02-01T14:59:00Z" w16du:dateUtc="2026-02-01T09:14:00Z">
                <w:pPr>
                  <w:jc w:val="center"/>
                </w:pPr>
              </w:pPrChange>
            </w:pPr>
            <w:ins w:id="1580" w:author="Subash Subedi" w:date="2026-02-01T14:57:00Z" w16du:dateUtc="2026-02-01T09:12:00Z">
              <w:r w:rsidRPr="00CA59B3">
                <w:rPr>
                  <w:noProof/>
                </w:rPr>
                <w:lastRenderedPageBreak/>
                <w:drawing>
                  <wp:inline distT="0" distB="0" distL="0" distR="0" wp14:anchorId="10A72058" wp14:editId="44CA0F24">
                    <wp:extent cx="4000500" cy="2310972"/>
                    <wp:effectExtent l="0" t="0" r="0" b="0"/>
                    <wp:docPr id="2056980192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2056980192" name=""/>
                            <pic:cNvPicPr/>
                          </pic:nvPicPr>
                          <pic:blipFill>
                            <a:blip r:embed="rId6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019052" cy="232168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47A2FEF1" w14:textId="0964F62E" w:rsidR="00435F77" w:rsidRDefault="00435F77">
            <w:pPr>
              <w:pStyle w:val="Caption"/>
              <w:jc w:val="center"/>
              <w:rPr>
                <w:ins w:id="1581" w:author="Subash Subedi" w:date="2026-02-01T14:57:00Z" w16du:dateUtc="2026-02-01T09:12:00Z"/>
              </w:rPr>
              <w:pPrChange w:id="1582" w:author="Subash Subedi" w:date="2026-02-01T14:59:00Z" w16du:dateUtc="2026-02-01T09:14:00Z">
                <w:pPr>
                  <w:jc w:val="center"/>
                </w:pPr>
              </w:pPrChange>
            </w:pPr>
            <w:bookmarkStart w:id="1583" w:name="_Toc220852272"/>
            <w:ins w:id="1584" w:author="Subash Subedi" w:date="2026-02-01T14:59:00Z" w16du:dateUtc="2026-02-01T09:14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585" w:author="Subash Subedi" w:date="2026-02-01T15:14:00Z" w16du:dateUtc="2026-02-01T09:29:00Z">
              <w:r w:rsidR="00936BD3">
                <w:rPr>
                  <w:noProof/>
                </w:rPr>
                <w:t>54</w:t>
              </w:r>
            </w:ins>
            <w:ins w:id="1586" w:author="Subash Subedi" w:date="2026-02-01T14:59:00Z" w16du:dateUtc="2026-02-01T09:14:00Z">
              <w:r>
                <w:fldChar w:fldCharType="end"/>
              </w:r>
              <w:r>
                <w:t xml:space="preserve">: </w:t>
              </w:r>
              <w:r w:rsidRPr="00F17B35">
                <w:t>Configuration OSPF Instances to SKILL-BLOCK Router Through WINBOX</w:t>
              </w:r>
            </w:ins>
            <w:bookmarkEnd w:id="1583"/>
          </w:p>
        </w:tc>
      </w:tr>
      <w:tr w:rsidR="00435F77" w14:paraId="2934399D" w14:textId="77777777" w:rsidTr="00011DD7">
        <w:trPr>
          <w:jc w:val="center"/>
          <w:ins w:id="1587" w:author="Subash Subedi" w:date="2026-02-01T14:57:00Z"/>
        </w:trPr>
        <w:tc>
          <w:tcPr>
            <w:tcW w:w="8005" w:type="dxa"/>
            <w:tcPrChange w:id="1588" w:author="Subash Subedi" w:date="2026-02-01T15:08:00Z" w16du:dateUtc="2026-02-01T09:23:00Z">
              <w:tcPr>
                <w:tcW w:w="9350" w:type="dxa"/>
                <w:gridSpan w:val="2"/>
              </w:tcPr>
            </w:tcPrChange>
          </w:tcPr>
          <w:p w14:paraId="094F42F5" w14:textId="77777777" w:rsidR="00435F77" w:rsidRDefault="00435F77">
            <w:pPr>
              <w:keepNext/>
              <w:jc w:val="center"/>
              <w:rPr>
                <w:ins w:id="1589" w:author="Subash Subedi" w:date="2026-02-01T14:59:00Z" w16du:dateUtc="2026-02-01T09:14:00Z"/>
              </w:rPr>
              <w:pPrChange w:id="1590" w:author="Subash Subedi" w:date="2026-02-01T14:59:00Z" w16du:dateUtc="2026-02-01T09:14:00Z">
                <w:pPr>
                  <w:jc w:val="center"/>
                </w:pPr>
              </w:pPrChange>
            </w:pPr>
            <w:ins w:id="1591" w:author="Subash Subedi" w:date="2026-02-01T14:57:00Z" w16du:dateUtc="2026-02-01T09:12:00Z">
              <w:r w:rsidRPr="00EC5EBB">
                <w:rPr>
                  <w:noProof/>
                </w:rPr>
                <w:drawing>
                  <wp:inline distT="0" distB="0" distL="0" distR="0" wp14:anchorId="0F324D59" wp14:editId="485D9F34">
                    <wp:extent cx="4124325" cy="2369725"/>
                    <wp:effectExtent l="0" t="0" r="0" b="0"/>
                    <wp:docPr id="419067129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419067129" name=""/>
                            <pic:cNvPicPr/>
                          </pic:nvPicPr>
                          <pic:blipFill>
                            <a:blip r:embed="rId6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147944" cy="238329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57C12EFB" w14:textId="6F851609" w:rsidR="00435F77" w:rsidRDefault="00435F77">
            <w:pPr>
              <w:pStyle w:val="Caption"/>
              <w:jc w:val="center"/>
              <w:rPr>
                <w:ins w:id="1592" w:author="Subash Subedi" w:date="2026-02-01T14:57:00Z" w16du:dateUtc="2026-02-01T09:12:00Z"/>
              </w:rPr>
              <w:pPrChange w:id="1593" w:author="Subash Subedi" w:date="2026-02-01T14:59:00Z" w16du:dateUtc="2026-02-01T09:14:00Z">
                <w:pPr>
                  <w:jc w:val="center"/>
                </w:pPr>
              </w:pPrChange>
            </w:pPr>
            <w:bookmarkStart w:id="1594" w:name="_Toc220852273"/>
            <w:ins w:id="1595" w:author="Subash Subedi" w:date="2026-02-01T14:59:00Z" w16du:dateUtc="2026-02-01T09:14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596" w:author="Subash Subedi" w:date="2026-02-01T15:14:00Z" w16du:dateUtc="2026-02-01T09:29:00Z">
              <w:r w:rsidR="00936BD3">
                <w:rPr>
                  <w:noProof/>
                </w:rPr>
                <w:t>55</w:t>
              </w:r>
            </w:ins>
            <w:ins w:id="1597" w:author="Subash Subedi" w:date="2026-02-01T14:59:00Z" w16du:dateUtc="2026-02-01T09:14:00Z">
              <w:r>
                <w:fldChar w:fldCharType="end"/>
              </w:r>
              <w:r>
                <w:t xml:space="preserve">: </w:t>
              </w:r>
              <w:r w:rsidRPr="00BE36E2">
                <w:t>Configuration OSPF Area to SKILL-BLOCK Router Through WINBOX</w:t>
              </w:r>
            </w:ins>
            <w:bookmarkEnd w:id="1594"/>
          </w:p>
        </w:tc>
      </w:tr>
      <w:tr w:rsidR="00435F77" w14:paraId="48B8D237" w14:textId="77777777" w:rsidTr="00011DD7">
        <w:trPr>
          <w:jc w:val="center"/>
          <w:ins w:id="1598" w:author="Subash Subedi" w:date="2026-02-01T14:57:00Z"/>
        </w:trPr>
        <w:tc>
          <w:tcPr>
            <w:tcW w:w="8005" w:type="dxa"/>
            <w:tcPrChange w:id="1599" w:author="Subash Subedi" w:date="2026-02-01T15:08:00Z" w16du:dateUtc="2026-02-01T09:23:00Z">
              <w:tcPr>
                <w:tcW w:w="9350" w:type="dxa"/>
                <w:gridSpan w:val="2"/>
              </w:tcPr>
            </w:tcPrChange>
          </w:tcPr>
          <w:p w14:paraId="56BC31E3" w14:textId="77777777" w:rsidR="00435F77" w:rsidRDefault="00435F77">
            <w:pPr>
              <w:keepNext/>
              <w:jc w:val="center"/>
              <w:rPr>
                <w:ins w:id="1600" w:author="Subash Subedi" w:date="2026-02-01T14:59:00Z" w16du:dateUtc="2026-02-01T09:14:00Z"/>
              </w:rPr>
              <w:pPrChange w:id="1601" w:author="Subash Subedi" w:date="2026-02-01T14:59:00Z" w16du:dateUtc="2026-02-01T09:14:00Z">
                <w:pPr>
                  <w:jc w:val="center"/>
                </w:pPr>
              </w:pPrChange>
            </w:pPr>
            <w:ins w:id="1602" w:author="Subash Subedi" w:date="2026-02-01T14:57:00Z" w16du:dateUtc="2026-02-01T09:12:00Z">
              <w:r w:rsidRPr="00EC5EBB">
                <w:rPr>
                  <w:noProof/>
                </w:rPr>
                <w:drawing>
                  <wp:inline distT="0" distB="0" distL="0" distR="0" wp14:anchorId="0633E911" wp14:editId="18FC4900">
                    <wp:extent cx="4105275" cy="2344305"/>
                    <wp:effectExtent l="0" t="0" r="0" b="0"/>
                    <wp:docPr id="1190712019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190712019" name=""/>
                            <pic:cNvPicPr/>
                          </pic:nvPicPr>
                          <pic:blipFill>
                            <a:blip r:embed="rId6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126851" cy="235662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5392FB20" w14:textId="3FF15ABE" w:rsidR="00435F77" w:rsidRDefault="00435F77">
            <w:pPr>
              <w:pStyle w:val="Caption"/>
              <w:jc w:val="center"/>
              <w:rPr>
                <w:ins w:id="1603" w:author="Subash Subedi" w:date="2026-02-01T14:57:00Z" w16du:dateUtc="2026-02-01T09:12:00Z"/>
              </w:rPr>
              <w:pPrChange w:id="1604" w:author="Subash Subedi" w:date="2026-02-01T14:59:00Z" w16du:dateUtc="2026-02-01T09:14:00Z">
                <w:pPr>
                  <w:jc w:val="center"/>
                </w:pPr>
              </w:pPrChange>
            </w:pPr>
            <w:bookmarkStart w:id="1605" w:name="_Toc220852274"/>
            <w:ins w:id="1606" w:author="Subash Subedi" w:date="2026-02-01T14:59:00Z" w16du:dateUtc="2026-02-01T09:14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607" w:author="Subash Subedi" w:date="2026-02-01T15:14:00Z" w16du:dateUtc="2026-02-01T09:29:00Z">
              <w:r w:rsidR="00936BD3">
                <w:rPr>
                  <w:noProof/>
                </w:rPr>
                <w:t>56</w:t>
              </w:r>
            </w:ins>
            <w:ins w:id="1608" w:author="Subash Subedi" w:date="2026-02-01T14:59:00Z" w16du:dateUtc="2026-02-01T09:14:00Z">
              <w:r>
                <w:fldChar w:fldCharType="end"/>
              </w:r>
              <w:r>
                <w:t xml:space="preserve">: </w:t>
              </w:r>
              <w:r w:rsidRPr="006C7B30">
                <w:t>Configuration OSPF Interface-template to SKILL-BLOCK Router Through WINBOX</w:t>
              </w:r>
            </w:ins>
            <w:bookmarkEnd w:id="1605"/>
          </w:p>
        </w:tc>
      </w:tr>
    </w:tbl>
    <w:p w14:paraId="6223A431" w14:textId="5F8340F8" w:rsidR="00435F77" w:rsidRPr="00435F77" w:rsidDel="00435F77" w:rsidRDefault="00435F77" w:rsidP="00435F77">
      <w:pPr>
        <w:jc w:val="center"/>
        <w:rPr>
          <w:del w:id="1609" w:author="Subash Subedi" w:date="2026-02-01T14:59:00Z" w16du:dateUtc="2026-02-01T09:14:00Z"/>
        </w:rPr>
      </w:pPr>
      <w:bookmarkStart w:id="1610" w:name="_Toc220852119"/>
      <w:bookmarkEnd w:id="1610"/>
    </w:p>
    <w:p w14:paraId="18EA4584" w14:textId="3E485679" w:rsidR="00EC5EBB" w:rsidDel="00435F77" w:rsidRDefault="00EC5EBB">
      <w:pPr>
        <w:jc w:val="center"/>
        <w:rPr>
          <w:del w:id="1611" w:author="Subash Subedi" w:date="2026-02-01T14:59:00Z" w16du:dateUtc="2026-02-01T09:14:00Z"/>
        </w:rPr>
        <w:pPrChange w:id="1612" w:author="Subash Subedi" w:date="2026-02-01T14:34:00Z" w16du:dateUtc="2026-02-01T08:49:00Z">
          <w:pPr/>
        </w:pPrChange>
      </w:pPr>
      <w:bookmarkStart w:id="1613" w:name="_Toc220852120"/>
      <w:bookmarkEnd w:id="1613"/>
    </w:p>
    <w:p w14:paraId="53B1870C" w14:textId="04EC8BCE" w:rsidR="00432C7B" w:rsidDel="00EC5EBB" w:rsidRDefault="00432C7B" w:rsidP="00432C7B">
      <w:pPr>
        <w:ind w:left="900"/>
        <w:rPr>
          <w:del w:id="1614" w:author="Subash Subedi" w:date="2026-02-01T14:36:00Z" w16du:dateUtc="2026-02-01T08:51:00Z"/>
        </w:rPr>
      </w:pPr>
      <w:bookmarkStart w:id="1615" w:name="_Toc220852121"/>
      <w:bookmarkEnd w:id="1615"/>
    </w:p>
    <w:p w14:paraId="5C96C979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616" w:name="_Toc220324742"/>
      <w:bookmarkStart w:id="1617" w:name="_Toc220852122"/>
      <w:r>
        <w:t>ALUMNI-BLOCK</w:t>
      </w:r>
      <w:bookmarkEnd w:id="1616"/>
      <w:bookmarkEnd w:id="1617"/>
    </w:p>
    <w:p w14:paraId="1FBC194D" w14:textId="219951F6" w:rsidR="00432C7B" w:rsidRDefault="00500FBD" w:rsidP="00500FBD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00FBD" w14:paraId="2F0D7F63" w14:textId="77777777" w:rsidTr="00500FBD">
        <w:tc>
          <w:tcPr>
            <w:tcW w:w="9350" w:type="dxa"/>
          </w:tcPr>
          <w:p w14:paraId="14815F7B" w14:textId="77777777" w:rsidR="002A3C87" w:rsidRDefault="002A3C87" w:rsidP="002A3C87">
            <w:r>
              <w:t>/routing ospf instance add name=OSPF_ALUMNI_BLOCK router-id=160.30.132.16 comment="OSPF instance for ALUMNI block, router-id 160.30.132.16"</w:t>
            </w:r>
          </w:p>
          <w:p w14:paraId="4238B019" w14:textId="77777777" w:rsidR="002A3C87" w:rsidRDefault="002A3C87" w:rsidP="002A3C87"/>
          <w:p w14:paraId="13C894B0" w14:textId="77777777" w:rsidR="002A3C87" w:rsidRDefault="002A3C87" w:rsidP="002A3C87">
            <w:r>
              <w:t>/routing ospf area add name=backbone area-id=0.0.0.0 instance=OSPF_ALUMNI_BLOCK comment="Backbone area 0.0.0.0 for ALUMNI OSPF"</w:t>
            </w:r>
          </w:p>
          <w:p w14:paraId="10FCE31B" w14:textId="77777777" w:rsidR="002A3C87" w:rsidRDefault="002A3C87" w:rsidP="002A3C87"/>
          <w:p w14:paraId="50A13B01" w14:textId="77777777" w:rsidR="002A3C87" w:rsidRDefault="002A3C87" w:rsidP="002A3C87"/>
          <w:p w14:paraId="5461780B" w14:textId="77777777" w:rsidR="002A3C87" w:rsidRDefault="002A3C87" w:rsidP="002A3C87">
            <w:r>
              <w:t>/routing ospf interface-template</w:t>
            </w:r>
          </w:p>
          <w:p w14:paraId="3A47204D" w14:textId="77777777" w:rsidR="002A3C87" w:rsidRDefault="002A3C87" w:rsidP="002A3C87"/>
          <w:p w14:paraId="55AF0FCD" w14:textId="77777777" w:rsidR="002A3C87" w:rsidRDefault="002A3C87" w:rsidP="002A3C87">
            <w:r>
              <w:t>add interfaces=loopback area=backbone comment="Loopback ALUMNI router-id 160.30.132.16 (passive)"</w:t>
            </w:r>
          </w:p>
          <w:p w14:paraId="37FDFF8B" w14:textId="77777777" w:rsidR="002A3C87" w:rsidRDefault="002A3C87" w:rsidP="002A3C87"/>
          <w:p w14:paraId="264149B2" w14:textId="77777777" w:rsidR="002A3C87" w:rsidRDefault="002A3C87" w:rsidP="002A3C87">
            <w:r>
              <w:t>add networks=10.0.0.48/30 interfaces=ether1 area=backbone comment="ETHER-1_LINK_FROM_ALUMNI-BLOCK_10.0.0.49_TO_SKILL-BLOCK_10.0.0.50"</w:t>
            </w:r>
          </w:p>
          <w:p w14:paraId="31B4EF1B" w14:textId="77777777" w:rsidR="002A3C87" w:rsidRDefault="002A3C87" w:rsidP="002A3C87"/>
          <w:p w14:paraId="0545B68E" w14:textId="77777777" w:rsidR="002A3C87" w:rsidRDefault="002A3C87" w:rsidP="002A3C87">
            <w:r>
              <w:t>add networks=10.0.0.20/30 interfaces=ether7 area=backbone comment="ETHER-7_LINK_FROM_ALUMNI-BLOCK_10.0.0.22_TO_LONDON-BLOCK_10.0.0.21"</w:t>
            </w:r>
          </w:p>
          <w:p w14:paraId="5E790D99" w14:textId="77777777" w:rsidR="002A3C87" w:rsidRDefault="002A3C87" w:rsidP="002A3C87"/>
          <w:p w14:paraId="6AA74BA2" w14:textId="650B8045" w:rsidR="00500FBD" w:rsidRDefault="002A3C87" w:rsidP="002A3C87">
            <w:r>
              <w:t>add networks=10.0.0.52/30 interfaces=ether2 area=backbone comment="ETHER-2_LINK_FROM_ALUMNI-BLOCK_10.0.0.53_TO_KUMARI-BLOCK_10.0.0.54"</w:t>
            </w:r>
          </w:p>
        </w:tc>
      </w:tr>
    </w:tbl>
    <w:p w14:paraId="5D428505" w14:textId="77777777" w:rsidR="00500FBD" w:rsidRDefault="00500FBD" w:rsidP="00500FBD"/>
    <w:p w14:paraId="7639E1B9" w14:textId="77777777" w:rsidR="003C770F" w:rsidRDefault="00633958">
      <w:pPr>
        <w:keepNext/>
        <w:jc w:val="center"/>
        <w:rPr>
          <w:ins w:id="1618" w:author="Subash Subedi" w:date="2026-02-01T14:43:00Z" w16du:dateUtc="2026-02-01T08:58:00Z"/>
        </w:rPr>
        <w:pPrChange w:id="1619" w:author="Subash Subedi" w:date="2026-02-01T14:43:00Z" w16du:dateUtc="2026-02-01T08:58:00Z">
          <w:pPr>
            <w:jc w:val="center"/>
          </w:pPr>
        </w:pPrChange>
      </w:pPr>
      <w:r w:rsidRPr="00633958">
        <w:rPr>
          <w:noProof/>
        </w:rPr>
        <w:drawing>
          <wp:inline distT="0" distB="0" distL="0" distR="0" wp14:anchorId="56E5604D" wp14:editId="012F6839">
            <wp:extent cx="5943600" cy="1198245"/>
            <wp:effectExtent l="0" t="0" r="0" b="1905"/>
            <wp:docPr id="120759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9460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328A" w14:textId="711E6C8F" w:rsidR="00500FBD" w:rsidRDefault="003C770F" w:rsidP="003C770F">
      <w:pPr>
        <w:pStyle w:val="Caption"/>
        <w:jc w:val="center"/>
        <w:rPr>
          <w:ins w:id="1620" w:author="Subash Subedi" w:date="2026-02-01T15:01:00Z" w16du:dateUtc="2026-02-01T09:16:00Z"/>
        </w:rPr>
      </w:pPr>
      <w:bookmarkStart w:id="1621" w:name="_Toc220852275"/>
      <w:ins w:id="1622" w:author="Subash Subedi" w:date="2026-02-01T14:43:00Z" w16du:dateUtc="2026-02-01T08:58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1623" w:author="Subash Subedi" w:date="2026-02-01T15:14:00Z" w16du:dateUtc="2026-02-01T09:29:00Z">
        <w:r w:rsidR="00936BD3">
          <w:rPr>
            <w:noProof/>
          </w:rPr>
          <w:t>57</w:t>
        </w:r>
      </w:ins>
      <w:ins w:id="1624" w:author="Subash Subedi" w:date="2026-02-01T14:43:00Z" w16du:dateUtc="2026-02-01T08:58:00Z">
        <w:r>
          <w:fldChar w:fldCharType="end"/>
        </w:r>
        <w:r>
          <w:t xml:space="preserve">: </w:t>
        </w:r>
        <w:r w:rsidRPr="004D3DEA">
          <w:t>Configuration OSPF to ALUMNI-BLOCK Router Through CMD</w:t>
        </w:r>
      </w:ins>
      <w:bookmarkEnd w:id="162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  <w:tblPrChange w:id="1625" w:author="Subash Subedi" w:date="2026-02-01T15:06:00Z" w16du:dateUtc="2026-02-01T09:21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8280"/>
        <w:tblGridChange w:id="1626">
          <w:tblGrid>
            <w:gridCol w:w="8280"/>
            <w:gridCol w:w="1070"/>
          </w:tblGrid>
        </w:tblGridChange>
      </w:tblGrid>
      <w:tr w:rsidR="00591F32" w14:paraId="2D0C1AED" w14:textId="77777777" w:rsidTr="00E717AC">
        <w:trPr>
          <w:jc w:val="center"/>
          <w:ins w:id="1627" w:author="Subash Subedi" w:date="2026-02-01T15:01:00Z"/>
        </w:trPr>
        <w:tc>
          <w:tcPr>
            <w:tcW w:w="8280" w:type="dxa"/>
            <w:tcPrChange w:id="1628" w:author="Subash Subedi" w:date="2026-02-01T15:06:00Z" w16du:dateUtc="2026-02-01T09:21:00Z">
              <w:tcPr>
                <w:tcW w:w="9350" w:type="dxa"/>
                <w:gridSpan w:val="2"/>
              </w:tcPr>
            </w:tcPrChange>
          </w:tcPr>
          <w:p w14:paraId="01F1B2CA" w14:textId="77777777" w:rsidR="00591F32" w:rsidRDefault="00591F32">
            <w:pPr>
              <w:keepNext/>
              <w:jc w:val="center"/>
              <w:rPr>
                <w:ins w:id="1629" w:author="Subash Subedi" w:date="2026-02-01T15:04:00Z" w16du:dateUtc="2026-02-01T09:19:00Z"/>
              </w:rPr>
              <w:pPrChange w:id="1630" w:author="Subash Subedi" w:date="2026-02-01T15:04:00Z" w16du:dateUtc="2026-02-01T09:19:00Z">
                <w:pPr>
                  <w:jc w:val="center"/>
                </w:pPr>
              </w:pPrChange>
            </w:pPr>
            <w:ins w:id="1631" w:author="Subash Subedi" w:date="2026-02-01T15:01:00Z" w16du:dateUtc="2026-02-01T09:16:00Z">
              <w:r w:rsidRPr="00591F32">
                <w:rPr>
                  <w:noProof/>
                </w:rPr>
                <w:lastRenderedPageBreak/>
                <w:drawing>
                  <wp:inline distT="0" distB="0" distL="0" distR="0" wp14:anchorId="490974BE" wp14:editId="19DD3FA7">
                    <wp:extent cx="3967224" cy="2202742"/>
                    <wp:effectExtent l="0" t="0" r="0" b="7620"/>
                    <wp:docPr id="1579443798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579443798" name=""/>
                            <pic:cNvPicPr/>
                          </pic:nvPicPr>
                          <pic:blipFill>
                            <a:blip r:embed="rId6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997686" cy="221965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77BD1CF0" w14:textId="01FB874F" w:rsidR="00591F32" w:rsidRDefault="00591F32">
            <w:pPr>
              <w:pStyle w:val="Caption"/>
              <w:jc w:val="center"/>
              <w:rPr>
                <w:ins w:id="1632" w:author="Subash Subedi" w:date="2026-02-01T15:01:00Z" w16du:dateUtc="2026-02-01T09:16:00Z"/>
              </w:rPr>
              <w:pPrChange w:id="1633" w:author="Subash Subedi" w:date="2026-02-01T15:04:00Z" w16du:dateUtc="2026-02-01T09:19:00Z">
                <w:pPr>
                  <w:jc w:val="center"/>
                </w:pPr>
              </w:pPrChange>
            </w:pPr>
            <w:bookmarkStart w:id="1634" w:name="_Toc220852276"/>
            <w:ins w:id="1635" w:author="Subash Subedi" w:date="2026-02-01T15:04:00Z" w16du:dateUtc="2026-02-01T09:19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636" w:author="Subash Subedi" w:date="2026-02-01T15:14:00Z" w16du:dateUtc="2026-02-01T09:29:00Z">
              <w:r w:rsidR="00936BD3">
                <w:rPr>
                  <w:noProof/>
                </w:rPr>
                <w:t>58</w:t>
              </w:r>
            </w:ins>
            <w:ins w:id="1637" w:author="Subash Subedi" w:date="2026-02-01T15:04:00Z" w16du:dateUtc="2026-02-01T09:19:00Z">
              <w:r>
                <w:fldChar w:fldCharType="end"/>
              </w:r>
              <w:r>
                <w:t xml:space="preserve">: </w:t>
              </w:r>
              <w:r w:rsidRPr="006B3732">
                <w:t>Configuration OSPF Instances to ALUMNI-BLOCK Router Through WINBOX</w:t>
              </w:r>
            </w:ins>
            <w:bookmarkEnd w:id="1634"/>
          </w:p>
        </w:tc>
      </w:tr>
      <w:tr w:rsidR="00591F32" w14:paraId="590A2C7C" w14:textId="77777777" w:rsidTr="00E717AC">
        <w:trPr>
          <w:jc w:val="center"/>
          <w:ins w:id="1638" w:author="Subash Subedi" w:date="2026-02-01T15:01:00Z"/>
        </w:trPr>
        <w:tc>
          <w:tcPr>
            <w:tcW w:w="8280" w:type="dxa"/>
            <w:tcPrChange w:id="1639" w:author="Subash Subedi" w:date="2026-02-01T15:06:00Z" w16du:dateUtc="2026-02-01T09:21:00Z">
              <w:tcPr>
                <w:tcW w:w="9350" w:type="dxa"/>
                <w:gridSpan w:val="2"/>
              </w:tcPr>
            </w:tcPrChange>
          </w:tcPr>
          <w:p w14:paraId="74D91911" w14:textId="77777777" w:rsidR="00591F32" w:rsidRDefault="00591F32">
            <w:pPr>
              <w:keepNext/>
              <w:jc w:val="center"/>
              <w:rPr>
                <w:ins w:id="1640" w:author="Subash Subedi" w:date="2026-02-01T15:04:00Z" w16du:dateUtc="2026-02-01T09:19:00Z"/>
              </w:rPr>
              <w:pPrChange w:id="1641" w:author="Subash Subedi" w:date="2026-02-01T15:04:00Z" w16du:dateUtc="2026-02-01T09:19:00Z">
                <w:pPr>
                  <w:jc w:val="center"/>
                </w:pPr>
              </w:pPrChange>
            </w:pPr>
            <w:ins w:id="1642" w:author="Subash Subedi" w:date="2026-02-01T15:02:00Z" w16du:dateUtc="2026-02-01T09:17:00Z">
              <w:r w:rsidRPr="00591F32">
                <w:rPr>
                  <w:noProof/>
                </w:rPr>
                <w:drawing>
                  <wp:inline distT="0" distB="0" distL="0" distR="0" wp14:anchorId="2F4718CC" wp14:editId="5E4E3548">
                    <wp:extent cx="4263825" cy="2390657"/>
                    <wp:effectExtent l="0" t="0" r="3810" b="0"/>
                    <wp:docPr id="173345465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73345465" name=""/>
                            <pic:cNvPicPr/>
                          </pic:nvPicPr>
                          <pic:blipFill>
                            <a:blip r:embed="rId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287078" cy="240369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4471B3C4" w14:textId="749FA968" w:rsidR="00591F32" w:rsidRDefault="00591F32">
            <w:pPr>
              <w:pStyle w:val="Caption"/>
              <w:jc w:val="center"/>
              <w:rPr>
                <w:ins w:id="1643" w:author="Subash Subedi" w:date="2026-02-01T15:01:00Z" w16du:dateUtc="2026-02-01T09:16:00Z"/>
              </w:rPr>
              <w:pPrChange w:id="1644" w:author="Subash Subedi" w:date="2026-02-01T15:04:00Z" w16du:dateUtc="2026-02-01T09:19:00Z">
                <w:pPr>
                  <w:jc w:val="center"/>
                </w:pPr>
              </w:pPrChange>
            </w:pPr>
            <w:bookmarkStart w:id="1645" w:name="_Toc220852277"/>
            <w:ins w:id="1646" w:author="Subash Subedi" w:date="2026-02-01T15:04:00Z" w16du:dateUtc="2026-02-01T09:19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647" w:author="Subash Subedi" w:date="2026-02-01T15:14:00Z" w16du:dateUtc="2026-02-01T09:29:00Z">
              <w:r w:rsidR="00936BD3">
                <w:rPr>
                  <w:noProof/>
                </w:rPr>
                <w:t>59</w:t>
              </w:r>
            </w:ins>
            <w:ins w:id="1648" w:author="Subash Subedi" w:date="2026-02-01T15:04:00Z" w16du:dateUtc="2026-02-01T09:19:00Z">
              <w:r>
                <w:fldChar w:fldCharType="end"/>
              </w:r>
              <w:r>
                <w:t xml:space="preserve">: </w:t>
              </w:r>
              <w:r w:rsidRPr="009E50A2">
                <w:t>Configuration OSPF Area to ALUMNI-BLOCK Router Through WINBOX</w:t>
              </w:r>
            </w:ins>
            <w:bookmarkEnd w:id="1645"/>
          </w:p>
        </w:tc>
      </w:tr>
      <w:tr w:rsidR="00591F32" w14:paraId="6193FF0C" w14:textId="77777777" w:rsidTr="00E717AC">
        <w:trPr>
          <w:jc w:val="center"/>
          <w:ins w:id="1649" w:author="Subash Subedi" w:date="2026-02-01T15:01:00Z"/>
        </w:trPr>
        <w:tc>
          <w:tcPr>
            <w:tcW w:w="8280" w:type="dxa"/>
            <w:tcPrChange w:id="1650" w:author="Subash Subedi" w:date="2026-02-01T15:06:00Z" w16du:dateUtc="2026-02-01T09:21:00Z">
              <w:tcPr>
                <w:tcW w:w="9350" w:type="dxa"/>
                <w:gridSpan w:val="2"/>
              </w:tcPr>
            </w:tcPrChange>
          </w:tcPr>
          <w:p w14:paraId="442CC78C" w14:textId="77777777" w:rsidR="00591F32" w:rsidRDefault="00591F32">
            <w:pPr>
              <w:keepNext/>
              <w:jc w:val="center"/>
              <w:rPr>
                <w:ins w:id="1651" w:author="Subash Subedi" w:date="2026-02-01T15:05:00Z" w16du:dateUtc="2026-02-01T09:20:00Z"/>
              </w:rPr>
              <w:pPrChange w:id="1652" w:author="Subash Subedi" w:date="2026-02-01T15:05:00Z" w16du:dateUtc="2026-02-01T09:20:00Z">
                <w:pPr>
                  <w:jc w:val="center"/>
                </w:pPr>
              </w:pPrChange>
            </w:pPr>
            <w:ins w:id="1653" w:author="Subash Subedi" w:date="2026-02-01T15:03:00Z" w16du:dateUtc="2026-02-01T09:18:00Z">
              <w:r w:rsidRPr="00591F32">
                <w:rPr>
                  <w:noProof/>
                </w:rPr>
                <w:drawing>
                  <wp:inline distT="0" distB="0" distL="0" distR="0" wp14:anchorId="16C1E794" wp14:editId="7C2906E9">
                    <wp:extent cx="4355406" cy="2383374"/>
                    <wp:effectExtent l="0" t="0" r="7620" b="0"/>
                    <wp:docPr id="1195598405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195598405" name=""/>
                            <pic:cNvPicPr/>
                          </pic:nvPicPr>
                          <pic:blipFill>
                            <a:blip r:embed="rId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72649" cy="239281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7659796B" w14:textId="375BBEF5" w:rsidR="00591F32" w:rsidRDefault="00591F32">
            <w:pPr>
              <w:pStyle w:val="Caption"/>
              <w:jc w:val="center"/>
              <w:rPr>
                <w:ins w:id="1654" w:author="Subash Subedi" w:date="2026-02-01T15:01:00Z" w16du:dateUtc="2026-02-01T09:16:00Z"/>
              </w:rPr>
              <w:pPrChange w:id="1655" w:author="Subash Subedi" w:date="2026-02-01T15:05:00Z" w16du:dateUtc="2026-02-01T09:20:00Z">
                <w:pPr>
                  <w:jc w:val="center"/>
                </w:pPr>
              </w:pPrChange>
            </w:pPr>
            <w:bookmarkStart w:id="1656" w:name="_Toc220852278"/>
            <w:ins w:id="1657" w:author="Subash Subedi" w:date="2026-02-01T15:05:00Z" w16du:dateUtc="2026-02-01T09:20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658" w:author="Subash Subedi" w:date="2026-02-01T15:14:00Z" w16du:dateUtc="2026-02-01T09:29:00Z">
              <w:r w:rsidR="00936BD3">
                <w:rPr>
                  <w:noProof/>
                </w:rPr>
                <w:t>60</w:t>
              </w:r>
            </w:ins>
            <w:ins w:id="1659" w:author="Subash Subedi" w:date="2026-02-01T15:05:00Z" w16du:dateUtc="2026-02-01T09:20:00Z">
              <w:r>
                <w:fldChar w:fldCharType="end"/>
              </w:r>
              <w:r>
                <w:t xml:space="preserve">: </w:t>
              </w:r>
              <w:r w:rsidRPr="008F7C0F">
                <w:t>Configuration OSPF Interface-template to ALUMNI-BLOCK Router Through WINBOX</w:t>
              </w:r>
            </w:ins>
            <w:bookmarkEnd w:id="1656"/>
          </w:p>
        </w:tc>
      </w:tr>
    </w:tbl>
    <w:p w14:paraId="6AB6C742" w14:textId="0FBBA269" w:rsidR="00591F32" w:rsidRPr="00591F32" w:rsidDel="00B766C9" w:rsidRDefault="00591F32" w:rsidP="00591F32">
      <w:pPr>
        <w:jc w:val="center"/>
        <w:rPr>
          <w:del w:id="1660" w:author="Subash Subedi" w:date="2026-02-01T15:06:00Z" w16du:dateUtc="2026-02-01T09:21:00Z"/>
        </w:rPr>
      </w:pPr>
      <w:bookmarkStart w:id="1661" w:name="_Toc220852123"/>
      <w:bookmarkEnd w:id="1661"/>
    </w:p>
    <w:p w14:paraId="0E23597F" w14:textId="72B23B17" w:rsidR="00432C7B" w:rsidDel="00B766C9" w:rsidRDefault="00432C7B" w:rsidP="00432C7B">
      <w:pPr>
        <w:ind w:left="900"/>
        <w:rPr>
          <w:del w:id="1662" w:author="Subash Subedi" w:date="2026-02-01T15:06:00Z" w16du:dateUtc="2026-02-01T09:21:00Z"/>
        </w:rPr>
      </w:pPr>
      <w:bookmarkStart w:id="1663" w:name="_Toc220852124"/>
      <w:bookmarkEnd w:id="1663"/>
    </w:p>
    <w:p w14:paraId="7D2D0B4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664" w:name="_Toc220324743"/>
      <w:bookmarkStart w:id="1665" w:name="_Toc220852125"/>
      <w:r>
        <w:t>KUMARI-BLOCK</w:t>
      </w:r>
      <w:bookmarkEnd w:id="1664"/>
      <w:bookmarkEnd w:id="1665"/>
    </w:p>
    <w:p w14:paraId="441711E4" w14:textId="07D17329" w:rsidR="00432C7B" w:rsidRDefault="00B17D17" w:rsidP="00B17D17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17D17" w14:paraId="5560344F" w14:textId="77777777" w:rsidTr="00B17D17">
        <w:tc>
          <w:tcPr>
            <w:tcW w:w="9350" w:type="dxa"/>
          </w:tcPr>
          <w:p w14:paraId="208E9DA1" w14:textId="77777777" w:rsidR="00B17D17" w:rsidRDefault="00B17D17" w:rsidP="00B17D17">
            <w:r>
              <w:t>/routing ospf instance add name=OSPF_KUMARI_BLOCK router-id=160.30.132.17 comment="OSPF instance for KUMARI block, router-id 160.30.132.17"</w:t>
            </w:r>
          </w:p>
          <w:p w14:paraId="1A41E549" w14:textId="77777777" w:rsidR="00B17D17" w:rsidRDefault="00B17D17" w:rsidP="00B17D17"/>
          <w:p w14:paraId="6D05D30B" w14:textId="77777777" w:rsidR="00B17D17" w:rsidRDefault="00B17D17" w:rsidP="00B17D17">
            <w:r>
              <w:t>/routing ospf area add name=backbone area-id=0.0.0.0 instance=OSPF_KUMARI_BLOCK comment="Backbone area 0.0.0.0 for KUMARI OSPF"</w:t>
            </w:r>
          </w:p>
          <w:p w14:paraId="137E4FAD" w14:textId="77777777" w:rsidR="00B17D17" w:rsidRDefault="00B17D17" w:rsidP="00B17D17"/>
          <w:p w14:paraId="6FC34AEE" w14:textId="77777777" w:rsidR="00B17D17" w:rsidRDefault="00B17D17" w:rsidP="00B17D17"/>
          <w:p w14:paraId="321E774F" w14:textId="77777777" w:rsidR="00B17D17" w:rsidRDefault="00B17D17" w:rsidP="00B17D17">
            <w:r>
              <w:t>/routing ospf interface-template</w:t>
            </w:r>
          </w:p>
          <w:p w14:paraId="55D3EC70" w14:textId="77777777" w:rsidR="00B17D17" w:rsidRDefault="00B17D17" w:rsidP="00B17D17"/>
          <w:p w14:paraId="3E225D41" w14:textId="77777777" w:rsidR="00B17D17" w:rsidRDefault="00B17D17" w:rsidP="00B17D17">
            <w:r>
              <w:t>add interfaces=loopback area=backbone comment="Loopback KUMARI router-id 160.30.132.17 (passive)"</w:t>
            </w:r>
          </w:p>
          <w:p w14:paraId="476054EA" w14:textId="77777777" w:rsidR="00B17D17" w:rsidRDefault="00B17D17" w:rsidP="00B17D17"/>
          <w:p w14:paraId="55A667BA" w14:textId="77777777" w:rsidR="00B17D17" w:rsidRDefault="00B17D17" w:rsidP="00B17D17">
            <w:r>
              <w:t>add networks=10.0.0.44/30 interfaces=ether1 area=backbone comment="ETHER-1_LINK_FROM_KUMARI-BLOCK_10.0.0.45_TO_BRIT-BLOCK_10.0.0.46"</w:t>
            </w:r>
          </w:p>
          <w:p w14:paraId="6BE638CA" w14:textId="77777777" w:rsidR="00B17D17" w:rsidRDefault="00B17D17" w:rsidP="00B17D17"/>
          <w:p w14:paraId="7A1D7EA3" w14:textId="77777777" w:rsidR="00B17D17" w:rsidRDefault="00B17D17" w:rsidP="00B17D17">
            <w:r>
              <w:t>add networks=10.0.0.24/30 interfaces=ether8 area=backbone comment="ETHER-8_LINK_FROM_KUMARI-BLOCK_10.0.0.26_TO_LONDON-BLOCK_10.0.0.25"</w:t>
            </w:r>
          </w:p>
          <w:p w14:paraId="58902AB9" w14:textId="77777777" w:rsidR="00B17D17" w:rsidRDefault="00B17D17" w:rsidP="00B17D17"/>
          <w:p w14:paraId="163A4B1C" w14:textId="2DC3F09F" w:rsidR="00B17D17" w:rsidRDefault="00B17D17" w:rsidP="00B17D17">
            <w:r>
              <w:t>add networks=10.0.0.52/30 interfaces=ether2 area=backbone comment="ETHER-2_LINK_FROM_KUMARI-BLOCK_10.0.0.54_TO_ALUMNI-BLOCK_10.0.0.53"</w:t>
            </w:r>
          </w:p>
        </w:tc>
      </w:tr>
    </w:tbl>
    <w:p w14:paraId="5168F9A5" w14:textId="77777777" w:rsidR="00B17D17" w:rsidRDefault="00B17D17" w:rsidP="00B17D17"/>
    <w:p w14:paraId="17415ACB" w14:textId="77777777" w:rsidR="003C770F" w:rsidRDefault="00881CB3">
      <w:pPr>
        <w:keepNext/>
        <w:jc w:val="center"/>
        <w:rPr>
          <w:ins w:id="1666" w:author="Subash Subedi" w:date="2026-02-01T14:44:00Z" w16du:dateUtc="2026-02-01T08:59:00Z"/>
        </w:rPr>
        <w:pPrChange w:id="1667" w:author="Subash Subedi" w:date="2026-02-01T14:44:00Z" w16du:dateUtc="2026-02-01T08:59:00Z">
          <w:pPr>
            <w:jc w:val="center"/>
          </w:pPr>
        </w:pPrChange>
      </w:pPr>
      <w:r w:rsidRPr="00881CB3">
        <w:rPr>
          <w:noProof/>
        </w:rPr>
        <w:drawing>
          <wp:inline distT="0" distB="0" distL="0" distR="0" wp14:anchorId="16F25CCF" wp14:editId="328B495F">
            <wp:extent cx="5943600" cy="1186815"/>
            <wp:effectExtent l="0" t="0" r="0" b="0"/>
            <wp:docPr id="95542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2423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955C" w14:textId="09433F9C" w:rsidR="00B17D17" w:rsidDel="00E717AC" w:rsidRDefault="003C770F" w:rsidP="00E717AC">
      <w:pPr>
        <w:pStyle w:val="Caption"/>
        <w:jc w:val="center"/>
        <w:rPr>
          <w:del w:id="1668" w:author="Subash Subedi" w:date="2026-02-01T15:06:00Z" w16du:dateUtc="2026-02-01T09:21:00Z"/>
        </w:rPr>
      </w:pPr>
      <w:bookmarkStart w:id="1669" w:name="_Toc220852279"/>
      <w:ins w:id="1670" w:author="Subash Subedi" w:date="2026-02-01T14:44:00Z" w16du:dateUtc="2026-02-01T08:59:00Z">
        <w:r>
          <w:t xml:space="preserve">Figure </w:t>
        </w:r>
        <w:r>
          <w:rPr>
            <w:i w:val="0"/>
            <w:iCs w:val="0"/>
          </w:rPr>
          <w:fldChar w:fldCharType="begin"/>
        </w:r>
        <w:r>
          <w:instrText xml:space="preserve"> SEQ Figure \* ARABIC </w:instrText>
        </w:r>
      </w:ins>
      <w:r>
        <w:rPr>
          <w:i w:val="0"/>
          <w:iCs w:val="0"/>
        </w:rPr>
        <w:fldChar w:fldCharType="separate"/>
      </w:r>
      <w:ins w:id="1671" w:author="Subash Subedi" w:date="2026-02-01T15:14:00Z" w16du:dateUtc="2026-02-01T09:29:00Z">
        <w:r w:rsidR="00936BD3">
          <w:rPr>
            <w:noProof/>
          </w:rPr>
          <w:t>61</w:t>
        </w:r>
      </w:ins>
      <w:ins w:id="1672" w:author="Subash Subedi" w:date="2026-02-01T14:44:00Z" w16du:dateUtc="2026-02-01T08:59:00Z">
        <w:r>
          <w:rPr>
            <w:i w:val="0"/>
            <w:iCs w:val="0"/>
          </w:rPr>
          <w:fldChar w:fldCharType="end"/>
        </w:r>
        <w:r>
          <w:t xml:space="preserve">: </w:t>
        </w:r>
        <w:r w:rsidRPr="00530FAC">
          <w:t>Configuration OSPF to KUMARI-BLOCK Router Through CMD</w:t>
        </w:r>
      </w:ins>
      <w:bookmarkEnd w:id="1669"/>
    </w:p>
    <w:p w14:paraId="5CDF1F70" w14:textId="77777777" w:rsidR="00E717AC" w:rsidRDefault="00E717AC" w:rsidP="00E717AC">
      <w:pPr>
        <w:rPr>
          <w:ins w:id="1673" w:author="Subash Subedi" w:date="2026-02-01T15:06:00Z" w16du:dateUtc="2026-02-01T09:21:00Z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17AC" w14:paraId="77D6CA94" w14:textId="77777777" w:rsidTr="00E717AC">
        <w:trPr>
          <w:ins w:id="1674" w:author="Subash Subedi" w:date="2026-02-01T15:06:00Z"/>
        </w:trPr>
        <w:tc>
          <w:tcPr>
            <w:tcW w:w="9350" w:type="dxa"/>
          </w:tcPr>
          <w:p w14:paraId="287E0D90" w14:textId="77777777" w:rsidR="00936BD3" w:rsidRDefault="00936BD3">
            <w:pPr>
              <w:keepNext/>
              <w:jc w:val="center"/>
              <w:rPr>
                <w:ins w:id="1675" w:author="Subash Subedi" w:date="2026-02-01T15:13:00Z" w16du:dateUtc="2026-02-01T09:28:00Z"/>
              </w:rPr>
              <w:pPrChange w:id="1676" w:author="Subash Subedi" w:date="2026-02-01T15:13:00Z" w16du:dateUtc="2026-02-01T09:28:00Z">
                <w:pPr>
                  <w:jc w:val="center"/>
                </w:pPr>
              </w:pPrChange>
            </w:pPr>
            <w:ins w:id="1677" w:author="Subash Subedi" w:date="2026-02-01T15:11:00Z" w16du:dateUtc="2026-02-01T09:26:00Z">
              <w:r w:rsidRPr="00936BD3">
                <w:rPr>
                  <w:noProof/>
                </w:rPr>
                <w:lastRenderedPageBreak/>
                <w:drawing>
                  <wp:inline distT="0" distB="0" distL="0" distR="0" wp14:anchorId="43BE8E49" wp14:editId="1717E020">
                    <wp:extent cx="4225767" cy="2296632"/>
                    <wp:effectExtent l="0" t="0" r="3810" b="8890"/>
                    <wp:docPr id="1237272937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237272937" name=""/>
                            <pic:cNvPicPr/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247400" cy="230838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4F046D02" w14:textId="7B996F73" w:rsidR="00E717AC" w:rsidRDefault="00936BD3">
            <w:pPr>
              <w:pStyle w:val="Caption"/>
              <w:jc w:val="center"/>
              <w:rPr>
                <w:ins w:id="1678" w:author="Subash Subedi" w:date="2026-02-01T15:06:00Z" w16du:dateUtc="2026-02-01T09:21:00Z"/>
              </w:rPr>
              <w:pPrChange w:id="1679" w:author="Subash Subedi" w:date="2026-02-01T15:13:00Z" w16du:dateUtc="2026-02-01T09:28:00Z">
                <w:pPr/>
              </w:pPrChange>
            </w:pPr>
            <w:bookmarkStart w:id="1680" w:name="_Toc220852280"/>
            <w:ins w:id="1681" w:author="Subash Subedi" w:date="2026-02-01T15:13:00Z" w16du:dateUtc="2026-02-01T09:28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682" w:author="Subash Subedi" w:date="2026-02-01T15:14:00Z" w16du:dateUtc="2026-02-01T09:29:00Z">
              <w:r>
                <w:rPr>
                  <w:noProof/>
                </w:rPr>
                <w:t>62</w:t>
              </w:r>
            </w:ins>
            <w:ins w:id="1683" w:author="Subash Subedi" w:date="2026-02-01T15:13:00Z" w16du:dateUtc="2026-02-01T09:28:00Z">
              <w:r>
                <w:fldChar w:fldCharType="end"/>
              </w:r>
              <w:r>
                <w:t xml:space="preserve">: </w:t>
              </w:r>
              <w:r w:rsidRPr="00C15846">
                <w:t>Configuration OSPF Instances to KUMARI-BLOCK Router Through WINBOX</w:t>
              </w:r>
            </w:ins>
            <w:bookmarkEnd w:id="1680"/>
          </w:p>
        </w:tc>
      </w:tr>
      <w:tr w:rsidR="00E717AC" w14:paraId="0D7CD0BA" w14:textId="77777777" w:rsidTr="00E717AC">
        <w:trPr>
          <w:ins w:id="1684" w:author="Subash Subedi" w:date="2026-02-01T15:06:00Z"/>
        </w:trPr>
        <w:tc>
          <w:tcPr>
            <w:tcW w:w="9350" w:type="dxa"/>
          </w:tcPr>
          <w:p w14:paraId="0A37A5E0" w14:textId="77777777" w:rsidR="00936BD3" w:rsidRDefault="00936BD3">
            <w:pPr>
              <w:keepNext/>
              <w:jc w:val="center"/>
              <w:rPr>
                <w:ins w:id="1685" w:author="Subash Subedi" w:date="2026-02-01T15:14:00Z" w16du:dateUtc="2026-02-01T09:29:00Z"/>
              </w:rPr>
              <w:pPrChange w:id="1686" w:author="Subash Subedi" w:date="2026-02-01T15:14:00Z" w16du:dateUtc="2026-02-01T09:29:00Z">
                <w:pPr>
                  <w:jc w:val="center"/>
                </w:pPr>
              </w:pPrChange>
            </w:pPr>
            <w:ins w:id="1687" w:author="Subash Subedi" w:date="2026-02-01T15:13:00Z" w16du:dateUtc="2026-02-01T09:28:00Z">
              <w:r w:rsidRPr="00936BD3">
                <w:rPr>
                  <w:noProof/>
                </w:rPr>
                <w:drawing>
                  <wp:inline distT="0" distB="0" distL="0" distR="0" wp14:anchorId="6A37A731" wp14:editId="16E564EB">
                    <wp:extent cx="4199861" cy="2251592"/>
                    <wp:effectExtent l="0" t="0" r="0" b="0"/>
                    <wp:docPr id="938184095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938184095" name=""/>
                            <pic:cNvPicPr/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217305" cy="226094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06267C57" w14:textId="2BF94118" w:rsidR="00E717AC" w:rsidRDefault="00936BD3">
            <w:pPr>
              <w:pStyle w:val="Caption"/>
              <w:jc w:val="center"/>
              <w:rPr>
                <w:ins w:id="1688" w:author="Subash Subedi" w:date="2026-02-01T15:06:00Z" w16du:dateUtc="2026-02-01T09:21:00Z"/>
              </w:rPr>
              <w:pPrChange w:id="1689" w:author="Subash Subedi" w:date="2026-02-01T15:14:00Z" w16du:dateUtc="2026-02-01T09:29:00Z">
                <w:pPr/>
              </w:pPrChange>
            </w:pPr>
            <w:bookmarkStart w:id="1690" w:name="_Toc220852281"/>
            <w:ins w:id="1691" w:author="Subash Subedi" w:date="2026-02-01T15:14:00Z" w16du:dateUtc="2026-02-01T09:29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692" w:author="Subash Subedi" w:date="2026-02-01T15:14:00Z" w16du:dateUtc="2026-02-01T09:29:00Z">
              <w:r>
                <w:rPr>
                  <w:noProof/>
                </w:rPr>
                <w:t>63</w:t>
              </w:r>
              <w:r>
                <w:fldChar w:fldCharType="end"/>
              </w:r>
              <w:r>
                <w:t xml:space="preserve">: </w:t>
              </w:r>
              <w:r w:rsidRPr="004D0B3D">
                <w:t>Configuration OSPF Area to KUMARI-BLOCK Router Through WINBOX</w:t>
              </w:r>
            </w:ins>
            <w:bookmarkEnd w:id="1690"/>
          </w:p>
        </w:tc>
      </w:tr>
      <w:tr w:rsidR="00E717AC" w14:paraId="6CFC2035" w14:textId="77777777" w:rsidTr="00E717AC">
        <w:trPr>
          <w:ins w:id="1693" w:author="Subash Subedi" w:date="2026-02-01T15:06:00Z"/>
        </w:trPr>
        <w:tc>
          <w:tcPr>
            <w:tcW w:w="9350" w:type="dxa"/>
          </w:tcPr>
          <w:p w14:paraId="3415A84B" w14:textId="77777777" w:rsidR="00936BD3" w:rsidRDefault="00936BD3">
            <w:pPr>
              <w:keepNext/>
              <w:jc w:val="center"/>
              <w:rPr>
                <w:ins w:id="1694" w:author="Subash Subedi" w:date="2026-02-01T15:14:00Z" w16du:dateUtc="2026-02-01T09:29:00Z"/>
              </w:rPr>
              <w:pPrChange w:id="1695" w:author="Subash Subedi" w:date="2026-02-01T15:14:00Z" w16du:dateUtc="2026-02-01T09:29:00Z">
                <w:pPr>
                  <w:jc w:val="center"/>
                </w:pPr>
              </w:pPrChange>
            </w:pPr>
            <w:ins w:id="1696" w:author="Subash Subedi" w:date="2026-02-01T15:12:00Z" w16du:dateUtc="2026-02-01T09:27:00Z">
              <w:r w:rsidRPr="00936BD3">
                <w:rPr>
                  <w:noProof/>
                </w:rPr>
                <w:drawing>
                  <wp:inline distT="0" distB="0" distL="0" distR="0" wp14:anchorId="20F8D3EA" wp14:editId="13B98BD1">
                    <wp:extent cx="4178596" cy="2261174"/>
                    <wp:effectExtent l="0" t="0" r="0" b="6350"/>
                    <wp:docPr id="1405466307" name="Pictur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405466307" name=""/>
                            <pic:cNvPicPr/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195543" cy="227034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08602F1D" w14:textId="4D74CC11" w:rsidR="00E717AC" w:rsidRDefault="00936BD3">
            <w:pPr>
              <w:pStyle w:val="Caption"/>
              <w:jc w:val="center"/>
              <w:rPr>
                <w:ins w:id="1697" w:author="Subash Subedi" w:date="2026-02-01T15:06:00Z" w16du:dateUtc="2026-02-01T09:21:00Z"/>
              </w:rPr>
              <w:pPrChange w:id="1698" w:author="Subash Subedi" w:date="2026-02-01T15:14:00Z" w16du:dateUtc="2026-02-01T09:29:00Z">
                <w:pPr/>
              </w:pPrChange>
            </w:pPr>
            <w:bookmarkStart w:id="1699" w:name="_Toc220852282"/>
            <w:ins w:id="1700" w:author="Subash Subedi" w:date="2026-02-01T15:14:00Z" w16du:dateUtc="2026-02-01T09:29:00Z">
              <w:r>
                <w:t xml:space="preserve">Figure </w:t>
              </w:r>
              <w:r>
                <w:fldChar w:fldCharType="begin"/>
              </w:r>
              <w:r>
                <w:instrText xml:space="preserve"> SEQ Figure \* ARABIC </w:instrText>
              </w:r>
            </w:ins>
            <w:r>
              <w:fldChar w:fldCharType="separate"/>
            </w:r>
            <w:ins w:id="1701" w:author="Subash Subedi" w:date="2026-02-01T15:14:00Z" w16du:dateUtc="2026-02-01T09:29:00Z">
              <w:r>
                <w:rPr>
                  <w:noProof/>
                </w:rPr>
                <w:t>64</w:t>
              </w:r>
              <w:r>
                <w:fldChar w:fldCharType="end"/>
              </w:r>
              <w:r>
                <w:t xml:space="preserve">: </w:t>
              </w:r>
              <w:r w:rsidRPr="00533FE5">
                <w:t>Configuration OSPF Interface-template to KUMARI-BLOCK Router Through WINBOX</w:t>
              </w:r>
            </w:ins>
            <w:bookmarkEnd w:id="1699"/>
          </w:p>
        </w:tc>
      </w:tr>
    </w:tbl>
    <w:p w14:paraId="441622FB" w14:textId="51ACD363" w:rsidR="00432C7B" w:rsidDel="00C35B8E" w:rsidRDefault="00432C7B">
      <w:pPr>
        <w:pStyle w:val="Caption"/>
        <w:jc w:val="center"/>
        <w:rPr>
          <w:del w:id="1702" w:author="Subash Subedi" w:date="2026-02-01T15:14:00Z" w16du:dateUtc="2026-02-01T09:29:00Z"/>
        </w:rPr>
        <w:pPrChange w:id="1703" w:author="Subash Subedi" w:date="2026-02-01T15:06:00Z" w16du:dateUtc="2026-02-01T09:21:00Z">
          <w:pPr>
            <w:ind w:left="900"/>
          </w:pPr>
        </w:pPrChange>
      </w:pPr>
    </w:p>
    <w:p w14:paraId="2048D825" w14:textId="747207D7" w:rsidR="00432C7B" w:rsidRDefault="00432C7B" w:rsidP="00432C7B">
      <w:pPr>
        <w:spacing w:after="200" w:line="276" w:lineRule="auto"/>
        <w:jc w:val="left"/>
      </w:pPr>
      <w:r>
        <w:br w:type="page"/>
      </w:r>
    </w:p>
    <w:p w14:paraId="6FA6C38C" w14:textId="13EECCDD" w:rsidR="00245169" w:rsidRDefault="00425987" w:rsidP="00432C7B">
      <w:pPr>
        <w:pStyle w:val="Heading1"/>
        <w:numPr>
          <w:ilvl w:val="0"/>
          <w:numId w:val="5"/>
        </w:numPr>
        <w:spacing w:before="0"/>
        <w:ind w:left="0" w:firstLine="0"/>
        <w:rPr>
          <w:ins w:id="1704" w:author="Subash Subedi" w:date="2026-02-01T13:47:00Z" w16du:dateUtc="2026-02-01T08:02:00Z"/>
        </w:rPr>
      </w:pPr>
      <w:bookmarkStart w:id="1705" w:name="_Toc220852126"/>
      <w:bookmarkStart w:id="1706" w:name="_Toc220324744"/>
      <w:ins w:id="1707" w:author="Subash Subedi" w:date="2026-02-01T13:52:00Z" w16du:dateUtc="2026-02-01T08:07:00Z">
        <w:r w:rsidRPr="00425987">
          <w:lastRenderedPageBreak/>
          <w:t>Configure Management Access from PC to MPLS Loopback</w:t>
        </w:r>
      </w:ins>
      <w:bookmarkEnd w:id="1705"/>
      <w:ins w:id="1708" w:author="Subash Subedi" w:date="2026-02-01T13:51:00Z" w16du:dateUtc="2026-02-01T08:06:00Z">
        <w:r>
          <w:t xml:space="preserve"> </w:t>
        </w:r>
      </w:ins>
    </w:p>
    <w:p w14:paraId="7FB37D33" w14:textId="41375137" w:rsidR="00B67E9F" w:rsidRDefault="00425987" w:rsidP="00B67E9F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  <w:rPr>
          <w:ins w:id="1709" w:author="Subash Subedi" w:date="2026-02-01T13:47:00Z" w16du:dateUtc="2026-02-01T08:02:00Z"/>
        </w:rPr>
      </w:pPr>
      <w:bookmarkStart w:id="1710" w:name="_Toc220852127"/>
      <w:ins w:id="1711" w:author="Subash Subedi" w:date="2026-02-01T13:52:00Z" w16du:dateUtc="2026-02-01T08:07:00Z">
        <w:r w:rsidRPr="00425987">
          <w:t>PC (VMware Host) – Static Route Configuration</w:t>
        </w:r>
      </w:ins>
      <w:bookmarkEnd w:id="1710"/>
    </w:p>
    <w:p w14:paraId="2BF76922" w14:textId="77777777" w:rsidR="00425987" w:rsidRDefault="00425987" w:rsidP="00425987">
      <w:pPr>
        <w:ind w:left="1440"/>
        <w:rPr>
          <w:ins w:id="1712" w:author="Subash Subedi" w:date="2026-02-01T13:53:00Z" w16du:dateUtc="2026-02-01T08:08:00Z"/>
        </w:rPr>
      </w:pPr>
      <w:ins w:id="1713" w:author="Subash Subedi" w:date="2026-02-01T13:53:00Z" w16du:dateUtc="2026-02-01T08:08:00Z">
        <w:r>
          <w:t>To allow the PC (VMware host) to reach the MPLS loopback network</w:t>
        </w:r>
      </w:ins>
    </w:p>
    <w:p w14:paraId="4D891085" w14:textId="77777777" w:rsidR="00425987" w:rsidRDefault="00425987" w:rsidP="00425987">
      <w:pPr>
        <w:ind w:left="1440"/>
        <w:rPr>
          <w:ins w:id="1714" w:author="Subash Subedi" w:date="2026-02-01T13:53:00Z" w16du:dateUtc="2026-02-01T08:08:00Z"/>
        </w:rPr>
      </w:pPr>
      <w:ins w:id="1715" w:author="Subash Subedi" w:date="2026-02-01T13:53:00Z" w16du:dateUtc="2026-02-01T08:08:00Z">
        <w:r>
          <w:t>160.30.132.0/24, a persistent static route is added on the PC pointing to the</w:t>
        </w:r>
      </w:ins>
    </w:p>
    <w:p w14:paraId="1E4BAFFC" w14:textId="77777777" w:rsidR="00425987" w:rsidRDefault="00425987" w:rsidP="00425987">
      <w:pPr>
        <w:ind w:left="1440"/>
        <w:rPr>
          <w:ins w:id="1716" w:author="Subash Subedi" w:date="2026-02-01T13:53:00Z" w16du:dateUtc="2026-02-01T08:08:00Z"/>
        </w:rPr>
      </w:pPr>
      <w:ins w:id="1717" w:author="Subash Subedi" w:date="2026-02-01T13:53:00Z" w16du:dateUtc="2026-02-01T08:08:00Z">
        <w:r>
          <w:t>LONDON-BLOCK management interface.</w:t>
        </w:r>
      </w:ins>
    </w:p>
    <w:p w14:paraId="58AB1F14" w14:textId="77777777" w:rsidR="00425987" w:rsidRDefault="00425987" w:rsidP="00425987">
      <w:pPr>
        <w:ind w:left="1440"/>
        <w:rPr>
          <w:ins w:id="1718" w:author="Subash Subedi" w:date="2026-02-01T13:53:00Z" w16du:dateUtc="2026-02-01T08:08:00Z"/>
        </w:rPr>
      </w:pPr>
    </w:p>
    <w:p w14:paraId="6A9A74E8" w14:textId="3D0C5B8D" w:rsidR="00B67E9F" w:rsidRDefault="00425987" w:rsidP="00425987">
      <w:pPr>
        <w:ind w:left="1440"/>
        <w:rPr>
          <w:ins w:id="1719" w:author="Subash Subedi" w:date="2026-02-01T13:47:00Z" w16du:dateUtc="2026-02-01T08:02:00Z"/>
        </w:rPr>
      </w:pPr>
      <w:ins w:id="1720" w:author="Subash Subedi" w:date="2026-02-01T13:53:00Z" w16du:dateUtc="2026-02-01T08:08:00Z">
        <w:r>
          <w:t>CMD (Windows PC)</w:t>
        </w:r>
        <w:r w:rsidR="0088470F">
          <w:tab/>
        </w:r>
      </w:ins>
      <w:ins w:id="1721" w:author="Subash Subedi" w:date="2026-02-01T13:48:00Z" w16du:dateUtc="2026-02-01T08:03:00Z">
        <w:r w:rsidR="00B67E9F">
          <w:t xml:space="preserve"> 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7E9F" w14:paraId="6699CF52" w14:textId="77777777" w:rsidTr="00B67E9F">
        <w:trPr>
          <w:ins w:id="1722" w:author="Subash Subedi" w:date="2026-02-01T13:47:00Z"/>
        </w:trPr>
        <w:tc>
          <w:tcPr>
            <w:tcW w:w="9350" w:type="dxa"/>
          </w:tcPr>
          <w:p w14:paraId="57E0D009" w14:textId="6AE14831" w:rsidR="00B67E9F" w:rsidRDefault="00B67E9F" w:rsidP="00B67E9F">
            <w:pPr>
              <w:rPr>
                <w:ins w:id="1723" w:author="Subash Subedi" w:date="2026-02-01T13:47:00Z" w16du:dateUtc="2026-02-01T08:02:00Z"/>
              </w:rPr>
            </w:pPr>
            <w:ins w:id="1724" w:author="Subash Subedi" w:date="2026-02-01T13:47:00Z" w16du:dateUtc="2026-02-01T08:02:00Z">
              <w:r w:rsidRPr="00B67E9F">
                <w:t>route -p add 160.30.132.0 mask 255.255.255.0 192.168.174.173</w:t>
              </w:r>
            </w:ins>
          </w:p>
        </w:tc>
      </w:tr>
    </w:tbl>
    <w:p w14:paraId="31BD9F87" w14:textId="77777777" w:rsidR="00B67E9F" w:rsidRDefault="00B67E9F" w:rsidP="00B67E9F">
      <w:pPr>
        <w:rPr>
          <w:ins w:id="1725" w:author="Subash Subedi" w:date="2026-02-01T13:47:00Z" w16du:dateUtc="2026-02-01T08:02:00Z"/>
        </w:rPr>
      </w:pPr>
    </w:p>
    <w:p w14:paraId="3A13E0FA" w14:textId="3237E316" w:rsidR="00B67E9F" w:rsidRDefault="00B67E9F">
      <w:pPr>
        <w:jc w:val="center"/>
        <w:rPr>
          <w:ins w:id="1726" w:author="Subash Subedi" w:date="2026-02-01T13:47:00Z" w16du:dateUtc="2026-02-01T08:02:00Z"/>
        </w:rPr>
        <w:pPrChange w:id="1727" w:author="Subash Subedi" w:date="2026-02-01T13:47:00Z" w16du:dateUtc="2026-02-01T08:02:00Z">
          <w:pPr>
            <w:ind w:left="900"/>
          </w:pPr>
        </w:pPrChange>
      </w:pPr>
      <w:ins w:id="1728" w:author="Subash Subedi" w:date="2026-02-01T13:47:00Z" w16du:dateUtc="2026-02-01T08:02:00Z">
        <w:r>
          <w:rPr>
            <w:noProof/>
          </w:rPr>
          <w:drawing>
            <wp:inline distT="0" distB="0" distL="0" distR="0" wp14:anchorId="250F883A" wp14:editId="41BD08E5">
              <wp:extent cx="5943600" cy="549910"/>
              <wp:effectExtent l="0" t="0" r="0" b="2540"/>
              <wp:docPr id="1081973485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81973485" name=""/>
                      <pic:cNvPicPr/>
                    </pic:nvPicPr>
                    <pic:blipFill>
                      <a:blip r:embed="rId7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499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953D1FF" w14:textId="77777777" w:rsidR="00B67E9F" w:rsidRDefault="00B67E9F" w:rsidP="00B67E9F">
      <w:pPr>
        <w:ind w:left="900"/>
        <w:rPr>
          <w:ins w:id="1729" w:author="Subash Subedi" w:date="2026-02-01T13:47:00Z" w16du:dateUtc="2026-02-01T08:02:00Z"/>
        </w:rPr>
      </w:pPr>
    </w:p>
    <w:p w14:paraId="0608F00B" w14:textId="005B7A4F" w:rsidR="00D74C3C" w:rsidRDefault="00567444" w:rsidP="00B67E9F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  <w:rPr>
          <w:ins w:id="1730" w:author="Subash Subedi" w:date="2026-02-01T14:03:00Z" w16du:dateUtc="2026-02-01T08:18:00Z"/>
        </w:rPr>
      </w:pPr>
      <w:bookmarkStart w:id="1731" w:name="_Toc220852128"/>
      <w:ins w:id="1732" w:author="Subash Subedi" w:date="2026-02-01T14:04:00Z" w16du:dateUtc="2026-02-01T08:19:00Z">
        <w:r w:rsidRPr="00567444">
          <w:t>UK-BLOCK – OSPF Configuration (No Management Network Advertisement)</w:t>
        </w:r>
      </w:ins>
      <w:bookmarkEnd w:id="1731"/>
    </w:p>
    <w:p w14:paraId="506F1749" w14:textId="2FA87A61" w:rsidR="00285B6F" w:rsidRDefault="00D74C3C" w:rsidP="00285B6F">
      <w:pPr>
        <w:ind w:left="1440"/>
        <w:rPr>
          <w:ins w:id="1733" w:author="Subash Subedi" w:date="2026-02-01T14:08:00Z" w16du:dateUtc="2026-02-01T08:23:00Z"/>
        </w:rPr>
      </w:pPr>
      <w:ins w:id="1734" w:author="Subash Subedi" w:date="2026-02-01T14:04:00Z" w16du:dateUtc="2026-02-01T08:19:00Z">
        <w:r>
          <w:t>LONDON-BLOCK acts as the central management gateway between the PC and the MPLS core.</w:t>
        </w:r>
      </w:ins>
      <w:ins w:id="1735" w:author="Subash Subedi" w:date="2026-02-01T14:08:00Z" w16du:dateUtc="2026-02-01T08:23:00Z">
        <w:r w:rsidR="00285B6F">
          <w:t xml:space="preserve"> UK-BLOCK participates only in MPLS core OSPF.</w:t>
        </w:r>
      </w:ins>
    </w:p>
    <w:p w14:paraId="1553C204" w14:textId="025FA367" w:rsidR="00D74C3C" w:rsidRDefault="00285B6F" w:rsidP="00285B6F">
      <w:pPr>
        <w:ind w:left="1440"/>
        <w:rPr>
          <w:ins w:id="1736" w:author="Subash Subedi" w:date="2026-02-01T14:04:00Z" w16du:dateUtc="2026-02-01T08:19:00Z"/>
        </w:rPr>
      </w:pPr>
      <w:ins w:id="1737" w:author="Subash Subedi" w:date="2026-02-01T14:08:00Z" w16du:dateUtc="2026-02-01T08:23:00Z">
        <w:r>
          <w:t>The VMware management network must not be added to OSPF.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74C3C" w14:paraId="337B3ED7" w14:textId="77777777" w:rsidTr="00422965">
        <w:trPr>
          <w:ins w:id="1738" w:author="Subash Subedi" w:date="2026-02-01T14:04:00Z"/>
        </w:trPr>
        <w:tc>
          <w:tcPr>
            <w:tcW w:w="9350" w:type="dxa"/>
          </w:tcPr>
          <w:p w14:paraId="4946C13C" w14:textId="77777777" w:rsidR="00D74C3C" w:rsidRDefault="00D74C3C" w:rsidP="00422965">
            <w:pPr>
              <w:rPr>
                <w:ins w:id="1739" w:author="Subash Subedi" w:date="2026-02-01T14:04:00Z" w16du:dateUtc="2026-02-01T08:19:00Z"/>
              </w:rPr>
            </w:pPr>
            <w:ins w:id="1740" w:author="Subash Subedi" w:date="2026-02-01T14:04:00Z" w16du:dateUtc="2026-02-01T08:19:00Z">
              <w:r>
                <w:t>/routing ospf interface-template</w:t>
              </w:r>
            </w:ins>
          </w:p>
          <w:p w14:paraId="3A6FF3F6" w14:textId="77777777" w:rsidR="00D74C3C" w:rsidRDefault="00D74C3C" w:rsidP="00422965">
            <w:pPr>
              <w:rPr>
                <w:ins w:id="1741" w:author="Subash Subedi" w:date="2026-02-01T14:04:00Z" w16du:dateUtc="2026-02-01T08:19:00Z"/>
              </w:rPr>
            </w:pPr>
            <w:ins w:id="1742" w:author="Subash Subedi" w:date="2026-02-01T14:04:00Z" w16du:dateUtc="2026-02-01T08:19:00Z">
              <w:r>
                <w:t>add networks=192.168.174.0/24 interfaces=ether9 area=backbone</w:t>
              </w:r>
            </w:ins>
          </w:p>
          <w:p w14:paraId="73EF040C" w14:textId="77777777" w:rsidR="00D74C3C" w:rsidRDefault="00D74C3C" w:rsidP="00422965">
            <w:pPr>
              <w:rPr>
                <w:ins w:id="1743" w:author="Subash Subedi" w:date="2026-02-01T14:04:00Z" w16du:dateUtc="2026-02-01T08:19:00Z"/>
              </w:rPr>
            </w:pPr>
            <w:ins w:id="1744" w:author="Subash Subedi" w:date="2026-02-01T14:04:00Z" w16du:dateUtc="2026-02-01T08:19:00Z">
              <w:r>
                <w:t>/</w:t>
              </w:r>
            </w:ins>
          </w:p>
        </w:tc>
      </w:tr>
    </w:tbl>
    <w:p w14:paraId="1A2688F6" w14:textId="77777777" w:rsidR="00D74C3C" w:rsidRDefault="00D74C3C" w:rsidP="00D74C3C">
      <w:pPr>
        <w:rPr>
          <w:ins w:id="1745" w:author="Subash Subedi" w:date="2026-02-01T14:04:00Z" w16du:dateUtc="2026-02-01T08:19:00Z"/>
        </w:rPr>
      </w:pPr>
    </w:p>
    <w:p w14:paraId="53610A73" w14:textId="77777777" w:rsidR="00D74C3C" w:rsidRDefault="00D74C3C" w:rsidP="00D74C3C">
      <w:pPr>
        <w:rPr>
          <w:ins w:id="1746" w:author="Subash Subedi" w:date="2026-02-01T14:04:00Z" w16du:dateUtc="2026-02-01T08:19:00Z"/>
        </w:rPr>
      </w:pPr>
      <w:ins w:id="1747" w:author="Subash Subedi" w:date="2026-02-01T14:04:00Z" w16du:dateUtc="2026-02-01T08:19:00Z">
        <w:r w:rsidRPr="00E675D1">
          <w:rPr>
            <w:noProof/>
          </w:rPr>
          <w:drawing>
            <wp:inline distT="0" distB="0" distL="0" distR="0" wp14:anchorId="7A907777" wp14:editId="134412C3">
              <wp:extent cx="5943600" cy="532130"/>
              <wp:effectExtent l="0" t="0" r="0" b="1270"/>
              <wp:docPr id="1253535573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53535573" name=""/>
                      <pic:cNvPicPr/>
                    </pic:nvPicPr>
                    <pic:blipFill>
                      <a:blip r:embed="rId7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321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CDAC9C0" w14:textId="77777777" w:rsidR="00D74C3C" w:rsidRDefault="00D74C3C" w:rsidP="00D74C3C">
      <w:pPr>
        <w:rPr>
          <w:ins w:id="1748" w:author="Subash Subedi" w:date="2026-02-01T14:04:00Z" w16du:dateUtc="2026-02-01T08:19:00Z"/>
        </w:rPr>
      </w:pPr>
    </w:p>
    <w:p w14:paraId="007A9AC7" w14:textId="77777777" w:rsidR="00D74C3C" w:rsidRDefault="00D74C3C" w:rsidP="00D74C3C">
      <w:pPr>
        <w:rPr>
          <w:ins w:id="1749" w:author="Subash Subedi" w:date="2026-02-01T14:04:00Z" w16du:dateUtc="2026-02-01T08:19:00Z"/>
        </w:rPr>
      </w:pPr>
    </w:p>
    <w:p w14:paraId="697300BF" w14:textId="77777777" w:rsidR="00D74C3C" w:rsidRDefault="00D74C3C" w:rsidP="00D74C3C">
      <w:pPr>
        <w:ind w:left="1440"/>
        <w:rPr>
          <w:ins w:id="1750" w:author="Subash Subedi" w:date="2026-02-01T14:04:00Z" w16du:dateUtc="2026-02-01T08:19:00Z"/>
        </w:rPr>
      </w:pPr>
    </w:p>
    <w:p w14:paraId="0859C70B" w14:textId="77777777" w:rsidR="00D74C3C" w:rsidRPr="00D74C3C" w:rsidRDefault="00D74C3C">
      <w:pPr>
        <w:ind w:left="1440"/>
        <w:rPr>
          <w:ins w:id="1751" w:author="Subash Subedi" w:date="2026-02-01T14:03:00Z" w16du:dateUtc="2026-02-01T08:18:00Z"/>
        </w:rPr>
        <w:pPrChange w:id="1752" w:author="Subash Subedi" w:date="2026-02-01T14:04:00Z" w16du:dateUtc="2026-02-01T08:19:00Z">
          <w:pPr>
            <w:pStyle w:val="Heading2"/>
            <w:numPr>
              <w:ilvl w:val="1"/>
              <w:numId w:val="5"/>
            </w:numPr>
            <w:tabs>
              <w:tab w:val="num" w:pos="630"/>
              <w:tab w:val="num" w:pos="720"/>
            </w:tabs>
            <w:ind w:left="1080" w:hanging="360"/>
          </w:pPr>
        </w:pPrChange>
      </w:pPr>
    </w:p>
    <w:p w14:paraId="3D086DAE" w14:textId="58E26B5D" w:rsidR="00316426" w:rsidRDefault="00316426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  <w:rPr>
          <w:ins w:id="1753" w:author="Subash Subedi" w:date="2026-02-01T14:09:00Z" w16du:dateUtc="2026-02-01T08:24:00Z"/>
        </w:rPr>
        <w:pPrChange w:id="1754" w:author="Subash Subedi" w:date="2026-02-01T14:10:00Z" w16du:dateUtc="2026-02-01T08:25:00Z">
          <w:pPr>
            <w:ind w:left="1440"/>
          </w:pPr>
        </w:pPrChange>
      </w:pPr>
      <w:bookmarkStart w:id="1755" w:name="_Toc220852129"/>
      <w:ins w:id="1756" w:author="Subash Subedi" w:date="2026-02-01T14:09:00Z" w16du:dateUtc="2026-02-01T08:24:00Z">
        <w:r w:rsidRPr="00316426">
          <w:lastRenderedPageBreak/>
          <w:t>Disable RoMON temporarily to avoid confusion</w:t>
        </w:r>
        <w:bookmarkEnd w:id="1755"/>
      </w:ins>
    </w:p>
    <w:p w14:paraId="713AACE7" w14:textId="20F39E30" w:rsidR="00316426" w:rsidRDefault="00316426" w:rsidP="00316426">
      <w:pPr>
        <w:ind w:left="1440"/>
        <w:rPr>
          <w:ins w:id="1757" w:author="Subash Subedi" w:date="2026-02-01T14:09:00Z" w16du:dateUtc="2026-02-01T08:24:00Z"/>
        </w:rPr>
      </w:pPr>
      <w:ins w:id="1758" w:author="Subash Subedi" w:date="2026-02-01T14:09:00Z" w16du:dateUtc="2026-02-01T08:24:00Z">
        <w:r>
          <w:t>Cmd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16426" w14:paraId="5C94254E" w14:textId="77777777" w:rsidTr="00316426">
        <w:trPr>
          <w:ins w:id="1759" w:author="Subash Subedi" w:date="2026-02-01T14:10:00Z"/>
        </w:trPr>
        <w:tc>
          <w:tcPr>
            <w:tcW w:w="9350" w:type="dxa"/>
          </w:tcPr>
          <w:p w14:paraId="6289D3ED" w14:textId="34E5C115" w:rsidR="00316426" w:rsidRDefault="00316426" w:rsidP="00316426">
            <w:pPr>
              <w:rPr>
                <w:ins w:id="1760" w:author="Subash Subedi" w:date="2026-02-01T14:10:00Z" w16du:dateUtc="2026-02-01T08:25:00Z"/>
              </w:rPr>
            </w:pPr>
            <w:ins w:id="1761" w:author="Subash Subedi" w:date="2026-02-01T14:10:00Z" w16du:dateUtc="2026-02-01T08:25:00Z">
              <w:r w:rsidRPr="00316426">
                <w:t>/tool romon set enabled=no</w:t>
              </w:r>
            </w:ins>
          </w:p>
        </w:tc>
      </w:tr>
    </w:tbl>
    <w:p w14:paraId="4BD95E79" w14:textId="77777777" w:rsidR="00316426" w:rsidRPr="00316426" w:rsidRDefault="00316426">
      <w:pPr>
        <w:rPr>
          <w:ins w:id="1762" w:author="Subash Subedi" w:date="2026-02-01T14:09:00Z" w16du:dateUtc="2026-02-01T08:24:00Z"/>
        </w:rPr>
        <w:pPrChange w:id="1763" w:author="Subash Subedi" w:date="2026-02-01T14:10:00Z" w16du:dateUtc="2026-02-01T08:25:00Z">
          <w:pPr>
            <w:pStyle w:val="Heading2"/>
            <w:numPr>
              <w:ilvl w:val="1"/>
              <w:numId w:val="5"/>
            </w:numPr>
            <w:tabs>
              <w:tab w:val="num" w:pos="630"/>
              <w:tab w:val="num" w:pos="720"/>
            </w:tabs>
            <w:ind w:left="1080" w:hanging="360"/>
          </w:pPr>
        </w:pPrChange>
      </w:pPr>
    </w:p>
    <w:p w14:paraId="196264AE" w14:textId="49524FA1" w:rsidR="00D74C3C" w:rsidRDefault="00567444" w:rsidP="00B67E9F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  <w:rPr>
          <w:ins w:id="1764" w:author="Subash Subedi" w:date="2026-02-01T14:05:00Z" w16du:dateUtc="2026-02-01T08:20:00Z"/>
        </w:rPr>
      </w:pPr>
      <w:bookmarkStart w:id="1765" w:name="_Toc220852130"/>
      <w:ins w:id="1766" w:author="Subash Subedi" w:date="2026-02-01T14:05:00Z" w16du:dateUtc="2026-02-01T08:20:00Z">
        <w:r w:rsidRPr="00567444">
          <w:t>End-to-End Verification (From PC)</w:t>
        </w:r>
        <w:bookmarkEnd w:id="1765"/>
      </w:ins>
    </w:p>
    <w:p w14:paraId="7199A53C" w14:textId="049DC7E7" w:rsidR="00567444" w:rsidRDefault="00567444" w:rsidP="00567444">
      <w:pPr>
        <w:ind w:left="1440"/>
        <w:rPr>
          <w:ins w:id="1767" w:author="Subash Subedi" w:date="2026-02-01T14:05:00Z" w16du:dateUtc="2026-02-01T08:20:00Z"/>
        </w:rPr>
      </w:pPr>
      <w:ins w:id="1768" w:author="Subash Subedi" w:date="2026-02-01T14:05:00Z" w16du:dateUtc="2026-02-01T08:20:00Z">
        <w:r w:rsidRPr="00567444">
          <w:t>Ping Test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7444" w14:paraId="095363A6" w14:textId="77777777" w:rsidTr="00567444">
        <w:trPr>
          <w:ins w:id="1769" w:author="Subash Subedi" w:date="2026-02-01T14:05:00Z"/>
        </w:trPr>
        <w:tc>
          <w:tcPr>
            <w:tcW w:w="9350" w:type="dxa"/>
          </w:tcPr>
          <w:p w14:paraId="21E1DCF7" w14:textId="77777777" w:rsidR="00B60F40" w:rsidRDefault="00B60F40" w:rsidP="00B60F40">
            <w:pPr>
              <w:rPr>
                <w:ins w:id="1770" w:author="Subash Subedi" w:date="2026-02-01T14:05:00Z" w16du:dateUtc="2026-02-01T08:20:00Z"/>
              </w:rPr>
            </w:pPr>
            <w:ins w:id="1771" w:author="Subash Subedi" w:date="2026-02-01T14:05:00Z" w16du:dateUtc="2026-02-01T08:20:00Z">
              <w:r>
                <w:t>ping 160.30.132.1</w:t>
              </w:r>
            </w:ins>
          </w:p>
          <w:p w14:paraId="70E6AB98" w14:textId="77777777" w:rsidR="00B60F40" w:rsidRDefault="00B60F40" w:rsidP="00B60F40">
            <w:pPr>
              <w:rPr>
                <w:ins w:id="1772" w:author="Subash Subedi" w:date="2026-02-01T14:05:00Z" w16du:dateUtc="2026-02-01T08:20:00Z"/>
              </w:rPr>
            </w:pPr>
            <w:ins w:id="1773" w:author="Subash Subedi" w:date="2026-02-01T14:05:00Z" w16du:dateUtc="2026-02-01T08:20:00Z">
              <w:r>
                <w:t>ping 160.30.132.11</w:t>
              </w:r>
            </w:ins>
          </w:p>
          <w:p w14:paraId="5C51EB71" w14:textId="77777777" w:rsidR="00B60F40" w:rsidRDefault="00B60F40" w:rsidP="00B60F40">
            <w:pPr>
              <w:rPr>
                <w:ins w:id="1774" w:author="Subash Subedi" w:date="2026-02-01T14:05:00Z" w16du:dateUtc="2026-02-01T08:20:00Z"/>
              </w:rPr>
            </w:pPr>
            <w:ins w:id="1775" w:author="Subash Subedi" w:date="2026-02-01T14:05:00Z" w16du:dateUtc="2026-02-01T08:20:00Z">
              <w:r>
                <w:t>ping 160.30.132.14</w:t>
              </w:r>
            </w:ins>
          </w:p>
          <w:p w14:paraId="12E8D581" w14:textId="4DC22664" w:rsidR="00567444" w:rsidRDefault="00B60F40" w:rsidP="00B60F40">
            <w:pPr>
              <w:rPr>
                <w:ins w:id="1776" w:author="Subash Subedi" w:date="2026-02-01T14:05:00Z" w16du:dateUtc="2026-02-01T08:20:00Z"/>
              </w:rPr>
            </w:pPr>
            <w:ins w:id="1777" w:author="Subash Subedi" w:date="2026-02-01T14:05:00Z" w16du:dateUtc="2026-02-01T08:20:00Z">
              <w:r>
                <w:t>ping 160.30.132.16</w:t>
              </w:r>
            </w:ins>
          </w:p>
        </w:tc>
      </w:tr>
    </w:tbl>
    <w:p w14:paraId="4A4795C0" w14:textId="77777777" w:rsidR="00567444" w:rsidRDefault="00567444" w:rsidP="00567444">
      <w:pPr>
        <w:rPr>
          <w:ins w:id="1778" w:author="Subash Subedi" w:date="2026-02-01T14:07:00Z" w16du:dateUtc="2026-02-01T08:22:00Z"/>
        </w:rPr>
      </w:pPr>
    </w:p>
    <w:p w14:paraId="0A531605" w14:textId="59A6E3CF" w:rsidR="00B60F40" w:rsidRDefault="00B60F40">
      <w:pPr>
        <w:jc w:val="center"/>
        <w:rPr>
          <w:ins w:id="1779" w:author="Subash Subedi" w:date="2026-02-01T14:07:00Z" w16du:dateUtc="2026-02-01T08:22:00Z"/>
        </w:rPr>
        <w:pPrChange w:id="1780" w:author="Subash Subedi" w:date="2026-02-01T14:07:00Z" w16du:dateUtc="2026-02-01T08:22:00Z">
          <w:pPr/>
        </w:pPrChange>
      </w:pPr>
      <w:ins w:id="1781" w:author="Subash Subedi" w:date="2026-02-01T14:07:00Z" w16du:dateUtc="2026-02-01T08:22:00Z">
        <w:r w:rsidRPr="00B60F40">
          <w:rPr>
            <w:noProof/>
          </w:rPr>
          <w:drawing>
            <wp:inline distT="0" distB="0" distL="0" distR="0" wp14:anchorId="727E719C" wp14:editId="44B3C032">
              <wp:extent cx="2647950" cy="4533861"/>
              <wp:effectExtent l="0" t="0" r="0" b="635"/>
              <wp:docPr id="83573112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35731121" name=""/>
                      <pic:cNvPicPr/>
                    </pic:nvPicPr>
                    <pic:blipFill>
                      <a:blip r:embed="rId7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653910" cy="454406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287B78F" w14:textId="54ABE96D" w:rsidR="005B4653" w:rsidRDefault="005B4653">
      <w:pPr>
        <w:spacing w:after="200" w:line="276" w:lineRule="auto"/>
        <w:jc w:val="left"/>
        <w:rPr>
          <w:ins w:id="1782" w:author="Subash Subedi" w:date="2026-02-01T14:09:00Z" w16du:dateUtc="2026-02-01T08:24:00Z"/>
        </w:rPr>
      </w:pPr>
      <w:ins w:id="1783" w:author="Subash Subedi" w:date="2026-02-01T14:09:00Z" w16du:dateUtc="2026-02-01T08:24:00Z">
        <w:r>
          <w:br w:type="page"/>
        </w:r>
      </w:ins>
    </w:p>
    <w:p w14:paraId="2598B891" w14:textId="45447E1C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1784" w:name="_Toc220852131"/>
      <w:r>
        <w:lastRenderedPageBreak/>
        <w:t>Configuration MPLS to all Core Routers</w:t>
      </w:r>
      <w:bookmarkEnd w:id="1706"/>
      <w:bookmarkEnd w:id="1784"/>
      <w:r>
        <w:t xml:space="preserve"> </w:t>
      </w:r>
    </w:p>
    <w:p w14:paraId="6EED6432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785" w:name="_Toc220324745"/>
      <w:bookmarkStart w:id="1786" w:name="_Toc220852132"/>
      <w:r>
        <w:t>LONDON-BLOCK</w:t>
      </w:r>
      <w:bookmarkEnd w:id="1785"/>
      <w:bookmarkEnd w:id="1786"/>
    </w:p>
    <w:p w14:paraId="2429C3FB" w14:textId="77777777" w:rsidR="00432C7B" w:rsidRDefault="00432C7B" w:rsidP="00432C7B">
      <w:pPr>
        <w:ind w:left="900"/>
      </w:pPr>
    </w:p>
    <w:p w14:paraId="71504AB9" w14:textId="77777777" w:rsidR="00432C7B" w:rsidRDefault="00432C7B" w:rsidP="00432C7B">
      <w:pPr>
        <w:ind w:left="900"/>
      </w:pPr>
    </w:p>
    <w:p w14:paraId="304F938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787" w:name="_Toc220324746"/>
      <w:bookmarkStart w:id="1788" w:name="_Toc220852133"/>
      <w:r>
        <w:t>UK-BLOCK</w:t>
      </w:r>
      <w:bookmarkEnd w:id="1787"/>
      <w:bookmarkEnd w:id="1788"/>
    </w:p>
    <w:p w14:paraId="77DC0A8B" w14:textId="77777777" w:rsidR="00432C7B" w:rsidRDefault="00432C7B" w:rsidP="00432C7B">
      <w:pPr>
        <w:ind w:left="900"/>
      </w:pPr>
    </w:p>
    <w:p w14:paraId="4F8D6889" w14:textId="77777777" w:rsidR="00432C7B" w:rsidRDefault="00432C7B" w:rsidP="00432C7B">
      <w:pPr>
        <w:ind w:left="900"/>
      </w:pPr>
    </w:p>
    <w:p w14:paraId="7EF03B4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789" w:name="_Toc220324747"/>
      <w:bookmarkStart w:id="1790" w:name="_Toc220852134"/>
      <w:r>
        <w:t>NEPAL-BLOCK</w:t>
      </w:r>
      <w:bookmarkEnd w:id="1789"/>
      <w:bookmarkEnd w:id="1790"/>
    </w:p>
    <w:p w14:paraId="611F78D2" w14:textId="77777777" w:rsidR="00432C7B" w:rsidRDefault="00432C7B" w:rsidP="00432C7B">
      <w:pPr>
        <w:ind w:left="900"/>
      </w:pPr>
    </w:p>
    <w:p w14:paraId="0F6B02B5" w14:textId="77777777" w:rsidR="00432C7B" w:rsidRDefault="00432C7B" w:rsidP="00432C7B">
      <w:pPr>
        <w:ind w:left="900"/>
      </w:pPr>
    </w:p>
    <w:p w14:paraId="17539B3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791" w:name="_Toc220324748"/>
      <w:bookmarkStart w:id="1792" w:name="_Toc220852135"/>
      <w:r>
        <w:t>HIMAL-BLOCK</w:t>
      </w:r>
      <w:bookmarkEnd w:id="1791"/>
      <w:bookmarkEnd w:id="1792"/>
    </w:p>
    <w:p w14:paraId="7D7769EB" w14:textId="77777777" w:rsidR="00432C7B" w:rsidRDefault="00432C7B" w:rsidP="00432C7B">
      <w:pPr>
        <w:ind w:left="900"/>
      </w:pPr>
    </w:p>
    <w:p w14:paraId="692758C0" w14:textId="77777777" w:rsidR="00432C7B" w:rsidRDefault="00432C7B" w:rsidP="00432C7B">
      <w:pPr>
        <w:ind w:left="900"/>
      </w:pPr>
    </w:p>
    <w:p w14:paraId="2584ABA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793" w:name="_Toc220324749"/>
      <w:bookmarkStart w:id="1794" w:name="_Toc220852136"/>
      <w:r>
        <w:t>BRIT-BLOCK</w:t>
      </w:r>
      <w:bookmarkEnd w:id="1793"/>
      <w:bookmarkEnd w:id="1794"/>
    </w:p>
    <w:p w14:paraId="6DBAAADE" w14:textId="77777777" w:rsidR="00432C7B" w:rsidRDefault="00432C7B" w:rsidP="00432C7B">
      <w:pPr>
        <w:ind w:left="900"/>
      </w:pPr>
    </w:p>
    <w:p w14:paraId="2D39E822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795" w:name="_Toc220324750"/>
      <w:bookmarkStart w:id="1796" w:name="_Toc220852137"/>
      <w:r>
        <w:t>SKILL-BLOCK</w:t>
      </w:r>
      <w:bookmarkEnd w:id="1795"/>
      <w:bookmarkEnd w:id="1796"/>
    </w:p>
    <w:p w14:paraId="218B1FF8" w14:textId="77777777" w:rsidR="00432C7B" w:rsidRDefault="00432C7B" w:rsidP="00432C7B">
      <w:pPr>
        <w:ind w:left="900"/>
      </w:pPr>
    </w:p>
    <w:p w14:paraId="715628BC" w14:textId="77777777" w:rsidR="00432C7B" w:rsidRDefault="00432C7B" w:rsidP="00432C7B">
      <w:pPr>
        <w:ind w:left="900"/>
      </w:pPr>
    </w:p>
    <w:p w14:paraId="1165A49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797" w:name="_Toc220324751"/>
      <w:bookmarkStart w:id="1798" w:name="_Toc220852138"/>
      <w:r>
        <w:t>ALUMNI-BLOCK</w:t>
      </w:r>
      <w:bookmarkEnd w:id="1797"/>
      <w:bookmarkEnd w:id="1798"/>
    </w:p>
    <w:p w14:paraId="0368FFAB" w14:textId="77777777" w:rsidR="00432C7B" w:rsidRDefault="00432C7B" w:rsidP="00432C7B">
      <w:pPr>
        <w:ind w:left="900"/>
      </w:pPr>
    </w:p>
    <w:p w14:paraId="6E24F46C" w14:textId="77777777" w:rsidR="00432C7B" w:rsidRDefault="00432C7B" w:rsidP="00432C7B">
      <w:pPr>
        <w:ind w:left="900"/>
      </w:pPr>
    </w:p>
    <w:p w14:paraId="1AC1C102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799" w:name="_Toc220324752"/>
      <w:bookmarkStart w:id="1800" w:name="_Toc220852139"/>
      <w:r>
        <w:t>KUMARI-BLOCK</w:t>
      </w:r>
      <w:bookmarkEnd w:id="1799"/>
      <w:bookmarkEnd w:id="1800"/>
    </w:p>
    <w:p w14:paraId="16162140" w14:textId="77777777" w:rsidR="00432C7B" w:rsidRDefault="00432C7B" w:rsidP="00432C7B">
      <w:pPr>
        <w:ind w:left="900"/>
      </w:pPr>
    </w:p>
    <w:p w14:paraId="6A065E94" w14:textId="77777777" w:rsidR="00432C7B" w:rsidRDefault="00432C7B" w:rsidP="00432C7B">
      <w:pPr>
        <w:ind w:left="900"/>
      </w:pPr>
    </w:p>
    <w:p w14:paraId="116734CD" w14:textId="77777777" w:rsidR="00432C7B" w:rsidRDefault="00432C7B" w:rsidP="00432C7B">
      <w:pPr>
        <w:spacing w:after="200" w:line="276" w:lineRule="auto"/>
        <w:jc w:val="left"/>
      </w:pPr>
      <w:r>
        <w:br w:type="page"/>
      </w:r>
    </w:p>
    <w:p w14:paraId="3F615891" w14:textId="616E276D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1801" w:name="_Toc220324753"/>
      <w:bookmarkStart w:id="1802" w:name="_Toc220852140"/>
      <w:r>
        <w:lastRenderedPageBreak/>
        <w:t>Configuration LDP on Interfaces of Core</w:t>
      </w:r>
      <w:ins w:id="1803" w:author="Subash Subedi" w:date="2026-02-01T15:21:00Z" w16du:dateUtc="2026-02-01T09:36:00Z">
        <w:r w:rsidR="00B33D86">
          <w:t xml:space="preserve"> </w:t>
        </w:r>
        <w:r w:rsidR="00B33D86" w:rsidRPr="00B33D86">
          <w:t>Interfaces</w:t>
        </w:r>
      </w:ins>
      <w:r>
        <w:t xml:space="preserve"> Routers</w:t>
      </w:r>
      <w:bookmarkEnd w:id="1801"/>
      <w:bookmarkEnd w:id="1802"/>
    </w:p>
    <w:p w14:paraId="148F8014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04" w:name="_Toc220324754"/>
      <w:bookmarkStart w:id="1805" w:name="_Toc220852141"/>
      <w:r>
        <w:t>LONDON-BLOCK</w:t>
      </w:r>
      <w:bookmarkEnd w:id="1804"/>
      <w:bookmarkEnd w:id="1805"/>
    </w:p>
    <w:p w14:paraId="60314B17" w14:textId="77777777" w:rsidR="00432C7B" w:rsidRDefault="00432C7B" w:rsidP="00432C7B">
      <w:pPr>
        <w:ind w:left="900"/>
      </w:pPr>
    </w:p>
    <w:p w14:paraId="5E1AAAAA" w14:textId="77777777" w:rsidR="00432C7B" w:rsidRDefault="00432C7B" w:rsidP="00432C7B">
      <w:pPr>
        <w:ind w:left="900"/>
      </w:pPr>
    </w:p>
    <w:p w14:paraId="40121885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06" w:name="_Toc220324755"/>
      <w:bookmarkStart w:id="1807" w:name="_Toc220852142"/>
      <w:r>
        <w:t>UK-BLOCK</w:t>
      </w:r>
      <w:bookmarkEnd w:id="1806"/>
      <w:bookmarkEnd w:id="1807"/>
    </w:p>
    <w:p w14:paraId="11437B37" w14:textId="77777777" w:rsidR="00432C7B" w:rsidRDefault="00432C7B" w:rsidP="00432C7B">
      <w:pPr>
        <w:ind w:left="900"/>
      </w:pPr>
    </w:p>
    <w:p w14:paraId="64DA98BD" w14:textId="77777777" w:rsidR="00432C7B" w:rsidRDefault="00432C7B" w:rsidP="00432C7B">
      <w:pPr>
        <w:ind w:left="900"/>
      </w:pPr>
    </w:p>
    <w:p w14:paraId="3122677F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08" w:name="_Toc220324756"/>
      <w:bookmarkStart w:id="1809" w:name="_Toc220852143"/>
      <w:r>
        <w:t>NEPAL-BLOCK</w:t>
      </w:r>
      <w:bookmarkEnd w:id="1808"/>
      <w:bookmarkEnd w:id="1809"/>
    </w:p>
    <w:p w14:paraId="0FE94F01" w14:textId="77777777" w:rsidR="00432C7B" w:rsidRDefault="00432C7B" w:rsidP="00432C7B">
      <w:pPr>
        <w:ind w:left="900"/>
      </w:pPr>
    </w:p>
    <w:p w14:paraId="04888101" w14:textId="77777777" w:rsidR="00432C7B" w:rsidRDefault="00432C7B" w:rsidP="00432C7B">
      <w:pPr>
        <w:ind w:left="900"/>
      </w:pPr>
    </w:p>
    <w:p w14:paraId="03C9BA37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10" w:name="_Toc220324757"/>
      <w:bookmarkStart w:id="1811" w:name="_Toc220852144"/>
      <w:r>
        <w:t>HIMAL-BLOCK</w:t>
      </w:r>
      <w:bookmarkEnd w:id="1810"/>
      <w:bookmarkEnd w:id="1811"/>
    </w:p>
    <w:p w14:paraId="6CF981F5" w14:textId="77777777" w:rsidR="00432C7B" w:rsidRDefault="00432C7B" w:rsidP="00432C7B">
      <w:pPr>
        <w:ind w:left="900"/>
      </w:pPr>
    </w:p>
    <w:p w14:paraId="3AFB73C3" w14:textId="77777777" w:rsidR="00432C7B" w:rsidRDefault="00432C7B" w:rsidP="00432C7B">
      <w:pPr>
        <w:ind w:left="900"/>
      </w:pPr>
    </w:p>
    <w:p w14:paraId="5B94DF13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12" w:name="_Toc220324758"/>
      <w:bookmarkStart w:id="1813" w:name="_Toc220852145"/>
      <w:r>
        <w:t>BRIT-BLOCK</w:t>
      </w:r>
      <w:bookmarkEnd w:id="1812"/>
      <w:bookmarkEnd w:id="1813"/>
    </w:p>
    <w:p w14:paraId="793EB091" w14:textId="77777777" w:rsidR="00432C7B" w:rsidRDefault="00432C7B" w:rsidP="00432C7B">
      <w:pPr>
        <w:ind w:left="900"/>
      </w:pPr>
    </w:p>
    <w:p w14:paraId="7508B49E" w14:textId="77777777" w:rsidR="00432C7B" w:rsidRDefault="00432C7B" w:rsidP="00432C7B">
      <w:pPr>
        <w:ind w:left="900"/>
      </w:pPr>
    </w:p>
    <w:p w14:paraId="6A05FAA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14" w:name="_Toc220324759"/>
      <w:bookmarkStart w:id="1815" w:name="_Toc220852146"/>
      <w:r>
        <w:t>SKILL-BLOCK</w:t>
      </w:r>
      <w:bookmarkEnd w:id="1814"/>
      <w:bookmarkEnd w:id="1815"/>
    </w:p>
    <w:p w14:paraId="026E7A45" w14:textId="77777777" w:rsidR="00432C7B" w:rsidRDefault="00432C7B" w:rsidP="00432C7B">
      <w:pPr>
        <w:ind w:left="900"/>
      </w:pPr>
    </w:p>
    <w:p w14:paraId="63555E1D" w14:textId="77777777" w:rsidR="00432C7B" w:rsidRDefault="00432C7B" w:rsidP="00432C7B">
      <w:pPr>
        <w:ind w:left="900"/>
      </w:pPr>
    </w:p>
    <w:p w14:paraId="5D086F74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16" w:name="_Toc220324760"/>
      <w:bookmarkStart w:id="1817" w:name="_Toc220852147"/>
      <w:r>
        <w:t>ALUMNI-BLOCK</w:t>
      </w:r>
      <w:bookmarkEnd w:id="1816"/>
      <w:bookmarkEnd w:id="1817"/>
    </w:p>
    <w:p w14:paraId="27A89BB8" w14:textId="77777777" w:rsidR="00432C7B" w:rsidRDefault="00432C7B" w:rsidP="00432C7B">
      <w:pPr>
        <w:ind w:left="900"/>
      </w:pPr>
    </w:p>
    <w:p w14:paraId="0A6AAEE0" w14:textId="77777777" w:rsidR="00432C7B" w:rsidRDefault="00432C7B" w:rsidP="00432C7B">
      <w:pPr>
        <w:ind w:left="900"/>
      </w:pPr>
    </w:p>
    <w:p w14:paraId="39C3705D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18" w:name="_Toc220324761"/>
      <w:bookmarkStart w:id="1819" w:name="_Toc220852148"/>
      <w:r>
        <w:t>KUMARI-BLOCK</w:t>
      </w:r>
      <w:bookmarkEnd w:id="1818"/>
      <w:bookmarkEnd w:id="1819"/>
    </w:p>
    <w:p w14:paraId="19BA60FA" w14:textId="77777777" w:rsidR="00432C7B" w:rsidRDefault="00432C7B" w:rsidP="00432C7B">
      <w:pPr>
        <w:ind w:left="900"/>
      </w:pPr>
    </w:p>
    <w:p w14:paraId="1E270B59" w14:textId="77777777" w:rsidR="00432C7B" w:rsidRDefault="00432C7B" w:rsidP="00432C7B">
      <w:pPr>
        <w:ind w:left="900"/>
      </w:pPr>
    </w:p>
    <w:p w14:paraId="5AEB1578" w14:textId="77777777" w:rsidR="00432C7B" w:rsidRDefault="00432C7B" w:rsidP="00432C7B">
      <w:pPr>
        <w:spacing w:after="200" w:line="276" w:lineRule="auto"/>
        <w:jc w:val="left"/>
      </w:pPr>
      <w:r>
        <w:br w:type="page"/>
      </w:r>
    </w:p>
    <w:p w14:paraId="07A38905" w14:textId="77777777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1820" w:name="_Toc220324762"/>
      <w:bookmarkStart w:id="1821" w:name="_Toc220852149"/>
      <w:r>
        <w:lastRenderedPageBreak/>
        <w:t>Set MPLS MTU (Crucial for VPLS to prevent fragmentation)</w:t>
      </w:r>
      <w:bookmarkEnd w:id="1820"/>
      <w:bookmarkEnd w:id="1821"/>
    </w:p>
    <w:p w14:paraId="27CC31ED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22" w:name="_Toc220324763"/>
      <w:bookmarkStart w:id="1823" w:name="_Toc220852150"/>
      <w:r>
        <w:t>LONDON-BLOCK</w:t>
      </w:r>
      <w:bookmarkEnd w:id="1822"/>
      <w:bookmarkEnd w:id="1823"/>
    </w:p>
    <w:p w14:paraId="5FA411E9" w14:textId="77777777" w:rsidR="00432C7B" w:rsidRDefault="00432C7B" w:rsidP="00432C7B">
      <w:pPr>
        <w:ind w:left="900"/>
      </w:pPr>
    </w:p>
    <w:p w14:paraId="344FF60E" w14:textId="77777777" w:rsidR="00432C7B" w:rsidRDefault="00432C7B" w:rsidP="00432C7B">
      <w:pPr>
        <w:ind w:left="900"/>
      </w:pPr>
    </w:p>
    <w:p w14:paraId="7A9F4BD4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24" w:name="_Toc220324764"/>
      <w:bookmarkStart w:id="1825" w:name="_Toc220852151"/>
      <w:r>
        <w:t>UK-BLOCK</w:t>
      </w:r>
      <w:bookmarkEnd w:id="1824"/>
      <w:bookmarkEnd w:id="1825"/>
    </w:p>
    <w:p w14:paraId="4C2CEE90" w14:textId="77777777" w:rsidR="00432C7B" w:rsidRDefault="00432C7B" w:rsidP="00432C7B">
      <w:pPr>
        <w:ind w:left="900"/>
      </w:pPr>
    </w:p>
    <w:p w14:paraId="72C8EF8A" w14:textId="77777777" w:rsidR="00432C7B" w:rsidRDefault="00432C7B" w:rsidP="00432C7B">
      <w:pPr>
        <w:ind w:left="900"/>
      </w:pPr>
    </w:p>
    <w:p w14:paraId="219A6A2F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26" w:name="_Toc220324765"/>
      <w:bookmarkStart w:id="1827" w:name="_Toc220852152"/>
      <w:r>
        <w:t>NEPAL-BLOCK</w:t>
      </w:r>
      <w:bookmarkEnd w:id="1826"/>
      <w:bookmarkEnd w:id="1827"/>
    </w:p>
    <w:p w14:paraId="3BE85A07" w14:textId="77777777" w:rsidR="00432C7B" w:rsidRDefault="00432C7B" w:rsidP="00432C7B">
      <w:pPr>
        <w:ind w:left="900"/>
      </w:pPr>
    </w:p>
    <w:p w14:paraId="5BD286EC" w14:textId="77777777" w:rsidR="00432C7B" w:rsidRDefault="00432C7B" w:rsidP="00432C7B">
      <w:pPr>
        <w:ind w:left="900"/>
      </w:pPr>
    </w:p>
    <w:p w14:paraId="368EF768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28" w:name="_Toc220324766"/>
      <w:bookmarkStart w:id="1829" w:name="_Toc220852153"/>
      <w:r>
        <w:t>HIMAL-BLOCK</w:t>
      </w:r>
      <w:bookmarkEnd w:id="1828"/>
      <w:bookmarkEnd w:id="1829"/>
    </w:p>
    <w:p w14:paraId="25B62B4C" w14:textId="77777777" w:rsidR="00432C7B" w:rsidRDefault="00432C7B" w:rsidP="00432C7B">
      <w:pPr>
        <w:ind w:left="900"/>
      </w:pPr>
    </w:p>
    <w:p w14:paraId="58A7C645" w14:textId="77777777" w:rsidR="00432C7B" w:rsidRDefault="00432C7B" w:rsidP="00432C7B">
      <w:pPr>
        <w:ind w:left="900"/>
      </w:pPr>
    </w:p>
    <w:p w14:paraId="376E1FB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30" w:name="_Toc220324767"/>
      <w:bookmarkStart w:id="1831" w:name="_Toc220852154"/>
      <w:r>
        <w:t>BRIT-BLOCK</w:t>
      </w:r>
      <w:bookmarkEnd w:id="1830"/>
      <w:bookmarkEnd w:id="1831"/>
    </w:p>
    <w:p w14:paraId="16C41A89" w14:textId="77777777" w:rsidR="00432C7B" w:rsidRDefault="00432C7B" w:rsidP="00432C7B">
      <w:pPr>
        <w:ind w:left="900"/>
      </w:pPr>
    </w:p>
    <w:p w14:paraId="7C3AA5D3" w14:textId="77777777" w:rsidR="00432C7B" w:rsidRDefault="00432C7B" w:rsidP="00432C7B">
      <w:pPr>
        <w:ind w:left="900"/>
      </w:pPr>
    </w:p>
    <w:p w14:paraId="70F8885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32" w:name="_Toc220324768"/>
      <w:bookmarkStart w:id="1833" w:name="_Toc220852155"/>
      <w:r>
        <w:t>SKILL-BLOCK</w:t>
      </w:r>
      <w:bookmarkEnd w:id="1832"/>
      <w:bookmarkEnd w:id="1833"/>
    </w:p>
    <w:p w14:paraId="0994233E" w14:textId="77777777" w:rsidR="00432C7B" w:rsidRDefault="00432C7B" w:rsidP="00432C7B">
      <w:pPr>
        <w:ind w:left="900"/>
      </w:pPr>
    </w:p>
    <w:p w14:paraId="1318B1B5" w14:textId="77777777" w:rsidR="00432C7B" w:rsidRDefault="00432C7B" w:rsidP="00432C7B">
      <w:pPr>
        <w:ind w:left="900"/>
      </w:pPr>
    </w:p>
    <w:p w14:paraId="3566185D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34" w:name="_Toc220324769"/>
      <w:bookmarkStart w:id="1835" w:name="_Toc220852156"/>
      <w:r>
        <w:t>ALUMNI-BLOCK</w:t>
      </w:r>
      <w:bookmarkEnd w:id="1834"/>
      <w:bookmarkEnd w:id="1835"/>
    </w:p>
    <w:p w14:paraId="28C176B0" w14:textId="77777777" w:rsidR="00432C7B" w:rsidRDefault="00432C7B" w:rsidP="00432C7B">
      <w:pPr>
        <w:ind w:left="900"/>
      </w:pPr>
    </w:p>
    <w:p w14:paraId="20F2FBAE" w14:textId="77777777" w:rsidR="00432C7B" w:rsidRDefault="00432C7B" w:rsidP="00432C7B">
      <w:pPr>
        <w:ind w:left="900"/>
      </w:pPr>
    </w:p>
    <w:p w14:paraId="24AE0F77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36" w:name="_Toc220324770"/>
      <w:bookmarkStart w:id="1837" w:name="_Toc220852157"/>
      <w:r>
        <w:t>KUMARI-BLOCK</w:t>
      </w:r>
      <w:bookmarkEnd w:id="1836"/>
      <w:bookmarkEnd w:id="1837"/>
    </w:p>
    <w:p w14:paraId="4494061F" w14:textId="77777777" w:rsidR="00432C7B" w:rsidRDefault="00432C7B" w:rsidP="00432C7B">
      <w:pPr>
        <w:ind w:left="900"/>
      </w:pPr>
    </w:p>
    <w:p w14:paraId="7DBBAE72" w14:textId="77777777" w:rsidR="00432C7B" w:rsidRDefault="00432C7B" w:rsidP="00432C7B">
      <w:pPr>
        <w:spacing w:after="200" w:line="276" w:lineRule="auto"/>
        <w:jc w:val="left"/>
      </w:pPr>
      <w:r>
        <w:lastRenderedPageBreak/>
        <w:br w:type="page"/>
      </w:r>
    </w:p>
    <w:p w14:paraId="24204DCB" w14:textId="77777777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1838" w:name="_Toc220324771"/>
      <w:bookmarkStart w:id="1839" w:name="_Toc220852158"/>
      <w:r>
        <w:lastRenderedPageBreak/>
        <w:t>VPLS Setup (Points to Points) Routers</w:t>
      </w:r>
      <w:bookmarkEnd w:id="1838"/>
      <w:bookmarkEnd w:id="1839"/>
    </w:p>
    <w:p w14:paraId="06551A53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40" w:name="_Toc220324772"/>
      <w:bookmarkStart w:id="1841" w:name="_Toc220852159"/>
      <w:r>
        <w:t>LONDON-BLOCK</w:t>
      </w:r>
      <w:bookmarkEnd w:id="1840"/>
      <w:bookmarkEnd w:id="1841"/>
    </w:p>
    <w:p w14:paraId="09DF90C3" w14:textId="77777777" w:rsidR="00432C7B" w:rsidRDefault="00432C7B" w:rsidP="00432C7B">
      <w:pPr>
        <w:ind w:left="900"/>
      </w:pPr>
    </w:p>
    <w:p w14:paraId="60C13B91" w14:textId="77777777" w:rsidR="00432C7B" w:rsidRDefault="00432C7B" w:rsidP="00432C7B">
      <w:pPr>
        <w:ind w:left="900"/>
      </w:pPr>
    </w:p>
    <w:p w14:paraId="70170263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42" w:name="_Toc220324773"/>
      <w:bookmarkStart w:id="1843" w:name="_Toc220852160"/>
      <w:r>
        <w:t>UK-BLOCK</w:t>
      </w:r>
      <w:bookmarkEnd w:id="1842"/>
      <w:bookmarkEnd w:id="1843"/>
    </w:p>
    <w:p w14:paraId="3DC39291" w14:textId="77777777" w:rsidR="00432C7B" w:rsidRDefault="00432C7B" w:rsidP="00432C7B">
      <w:pPr>
        <w:ind w:left="900"/>
      </w:pPr>
    </w:p>
    <w:p w14:paraId="12DA8F3C" w14:textId="77777777" w:rsidR="00432C7B" w:rsidRDefault="00432C7B" w:rsidP="00432C7B">
      <w:pPr>
        <w:ind w:left="900"/>
      </w:pPr>
    </w:p>
    <w:p w14:paraId="65B59A01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44" w:name="_Toc220324774"/>
      <w:bookmarkStart w:id="1845" w:name="_Toc220852161"/>
      <w:r>
        <w:t>NEPAL-BLOCK</w:t>
      </w:r>
      <w:bookmarkEnd w:id="1844"/>
      <w:bookmarkEnd w:id="1845"/>
    </w:p>
    <w:p w14:paraId="02E214D3" w14:textId="77777777" w:rsidR="00432C7B" w:rsidRDefault="00432C7B" w:rsidP="00432C7B">
      <w:pPr>
        <w:ind w:left="900"/>
      </w:pPr>
    </w:p>
    <w:p w14:paraId="36458AD1" w14:textId="77777777" w:rsidR="00432C7B" w:rsidRDefault="00432C7B" w:rsidP="00432C7B">
      <w:pPr>
        <w:ind w:left="900"/>
      </w:pPr>
    </w:p>
    <w:p w14:paraId="24EB3531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46" w:name="_Toc220324775"/>
      <w:bookmarkStart w:id="1847" w:name="_Toc220852162"/>
      <w:r>
        <w:t>HIMAL-BLOCK</w:t>
      </w:r>
      <w:bookmarkEnd w:id="1846"/>
      <w:bookmarkEnd w:id="1847"/>
    </w:p>
    <w:p w14:paraId="6E646B4B" w14:textId="77777777" w:rsidR="00432C7B" w:rsidRDefault="00432C7B" w:rsidP="00432C7B">
      <w:pPr>
        <w:ind w:left="900"/>
      </w:pPr>
    </w:p>
    <w:p w14:paraId="1D751BED" w14:textId="77777777" w:rsidR="00432C7B" w:rsidRDefault="00432C7B" w:rsidP="00432C7B">
      <w:pPr>
        <w:ind w:left="900"/>
      </w:pPr>
    </w:p>
    <w:p w14:paraId="30BD1A5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48" w:name="_Toc220324776"/>
      <w:bookmarkStart w:id="1849" w:name="_Toc220852163"/>
      <w:r>
        <w:t>BRIT-BLOCK</w:t>
      </w:r>
      <w:bookmarkEnd w:id="1848"/>
      <w:bookmarkEnd w:id="1849"/>
    </w:p>
    <w:p w14:paraId="61A8E4EE" w14:textId="77777777" w:rsidR="00432C7B" w:rsidRDefault="00432C7B" w:rsidP="00432C7B">
      <w:pPr>
        <w:ind w:left="900"/>
      </w:pPr>
    </w:p>
    <w:p w14:paraId="2763706E" w14:textId="77777777" w:rsidR="00432C7B" w:rsidRDefault="00432C7B" w:rsidP="00432C7B">
      <w:pPr>
        <w:ind w:left="900"/>
      </w:pPr>
    </w:p>
    <w:p w14:paraId="2CDCEA01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50" w:name="_Toc220324777"/>
      <w:bookmarkStart w:id="1851" w:name="_Toc220852164"/>
      <w:r>
        <w:t>SKILL-BLOCK</w:t>
      </w:r>
      <w:bookmarkEnd w:id="1850"/>
      <w:bookmarkEnd w:id="1851"/>
    </w:p>
    <w:p w14:paraId="3209EB20" w14:textId="77777777" w:rsidR="00432C7B" w:rsidRDefault="00432C7B" w:rsidP="00432C7B">
      <w:pPr>
        <w:ind w:left="900"/>
      </w:pPr>
    </w:p>
    <w:p w14:paraId="418DFE65" w14:textId="77777777" w:rsidR="00432C7B" w:rsidRDefault="00432C7B" w:rsidP="00432C7B">
      <w:pPr>
        <w:ind w:left="900"/>
      </w:pPr>
    </w:p>
    <w:p w14:paraId="7F654560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52" w:name="_Toc220324778"/>
      <w:bookmarkStart w:id="1853" w:name="_Toc220852165"/>
      <w:r>
        <w:t>ALUMNI-BLOCK</w:t>
      </w:r>
      <w:bookmarkEnd w:id="1852"/>
      <w:bookmarkEnd w:id="1853"/>
    </w:p>
    <w:p w14:paraId="6B236829" w14:textId="77777777" w:rsidR="00432C7B" w:rsidRDefault="00432C7B" w:rsidP="00432C7B">
      <w:pPr>
        <w:ind w:left="900"/>
      </w:pPr>
    </w:p>
    <w:p w14:paraId="485FE980" w14:textId="77777777" w:rsidR="00432C7B" w:rsidRDefault="00432C7B" w:rsidP="00432C7B">
      <w:pPr>
        <w:ind w:left="900"/>
      </w:pPr>
    </w:p>
    <w:p w14:paraId="228DB00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54" w:name="_Toc220324779"/>
      <w:bookmarkStart w:id="1855" w:name="_Toc220852166"/>
      <w:r>
        <w:t>KUMARI-BLOCK</w:t>
      </w:r>
      <w:bookmarkEnd w:id="1854"/>
      <w:bookmarkEnd w:id="1855"/>
    </w:p>
    <w:p w14:paraId="30A72F9F" w14:textId="77777777" w:rsidR="00432C7B" w:rsidRDefault="00432C7B" w:rsidP="00432C7B">
      <w:pPr>
        <w:ind w:left="900"/>
      </w:pPr>
    </w:p>
    <w:p w14:paraId="18DAC540" w14:textId="77777777" w:rsidR="00432C7B" w:rsidRDefault="00432C7B" w:rsidP="00432C7B">
      <w:pPr>
        <w:ind w:left="900"/>
      </w:pPr>
    </w:p>
    <w:p w14:paraId="1BCDDD9A" w14:textId="77777777" w:rsidR="00432C7B" w:rsidRDefault="00432C7B" w:rsidP="00432C7B">
      <w:pPr>
        <w:spacing w:after="200" w:line="276" w:lineRule="auto"/>
        <w:ind w:left="900"/>
        <w:jc w:val="left"/>
      </w:pPr>
      <w:r>
        <w:lastRenderedPageBreak/>
        <w:br w:type="page"/>
      </w:r>
    </w:p>
    <w:p w14:paraId="43BB1D02" w14:textId="77777777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1856" w:name="_Toc220324780"/>
      <w:bookmarkStart w:id="1857" w:name="_Toc220852167"/>
      <w:r>
        <w:lastRenderedPageBreak/>
        <w:t>VPLS Configuration for VLAN Transport</w:t>
      </w:r>
      <w:bookmarkEnd w:id="1856"/>
      <w:bookmarkEnd w:id="1857"/>
    </w:p>
    <w:p w14:paraId="7C54BB2D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58" w:name="_Toc220324781"/>
      <w:bookmarkStart w:id="1859" w:name="_Toc220852168"/>
      <w:r>
        <w:t>LONDON-BLOCK</w:t>
      </w:r>
      <w:bookmarkEnd w:id="1858"/>
      <w:bookmarkEnd w:id="1859"/>
    </w:p>
    <w:p w14:paraId="599DAB4D" w14:textId="77777777" w:rsidR="00432C7B" w:rsidRDefault="00432C7B" w:rsidP="00432C7B">
      <w:pPr>
        <w:ind w:left="900"/>
      </w:pPr>
    </w:p>
    <w:p w14:paraId="10C18FDA" w14:textId="77777777" w:rsidR="00432C7B" w:rsidRDefault="00432C7B" w:rsidP="00432C7B">
      <w:pPr>
        <w:ind w:left="900"/>
      </w:pPr>
    </w:p>
    <w:p w14:paraId="6CB860B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60" w:name="_Toc220324782"/>
      <w:bookmarkStart w:id="1861" w:name="_Toc220852169"/>
      <w:r>
        <w:t>UK-BLOCK</w:t>
      </w:r>
      <w:bookmarkEnd w:id="1860"/>
      <w:bookmarkEnd w:id="1861"/>
    </w:p>
    <w:p w14:paraId="7863CB29" w14:textId="77777777" w:rsidR="00432C7B" w:rsidRDefault="00432C7B" w:rsidP="00432C7B">
      <w:pPr>
        <w:ind w:left="900"/>
      </w:pPr>
    </w:p>
    <w:p w14:paraId="2775CD05" w14:textId="77777777" w:rsidR="00432C7B" w:rsidRDefault="00432C7B" w:rsidP="00432C7B">
      <w:pPr>
        <w:ind w:left="900"/>
      </w:pPr>
    </w:p>
    <w:p w14:paraId="6D470CA9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62" w:name="_Toc220324783"/>
      <w:bookmarkStart w:id="1863" w:name="_Toc220852170"/>
      <w:r>
        <w:t>NEPAL-BLOCK</w:t>
      </w:r>
      <w:bookmarkEnd w:id="1862"/>
      <w:bookmarkEnd w:id="1863"/>
    </w:p>
    <w:p w14:paraId="59BD930C" w14:textId="77777777" w:rsidR="00432C7B" w:rsidRDefault="00432C7B" w:rsidP="00432C7B">
      <w:pPr>
        <w:ind w:left="900"/>
      </w:pPr>
    </w:p>
    <w:p w14:paraId="58BF23AD" w14:textId="77777777" w:rsidR="00432C7B" w:rsidRDefault="00432C7B" w:rsidP="00432C7B">
      <w:pPr>
        <w:ind w:left="900"/>
      </w:pPr>
    </w:p>
    <w:p w14:paraId="37C88867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64" w:name="_Toc220324784"/>
      <w:bookmarkStart w:id="1865" w:name="_Toc220852171"/>
      <w:r>
        <w:t>HIMAL-BLOCK</w:t>
      </w:r>
      <w:bookmarkEnd w:id="1864"/>
      <w:bookmarkEnd w:id="1865"/>
    </w:p>
    <w:p w14:paraId="2325A81E" w14:textId="77777777" w:rsidR="00432C7B" w:rsidRDefault="00432C7B" w:rsidP="00432C7B">
      <w:pPr>
        <w:ind w:left="900"/>
      </w:pPr>
    </w:p>
    <w:p w14:paraId="76AF526C" w14:textId="77777777" w:rsidR="00432C7B" w:rsidRDefault="00432C7B" w:rsidP="00432C7B">
      <w:pPr>
        <w:ind w:left="900"/>
      </w:pPr>
    </w:p>
    <w:p w14:paraId="3EF9FD09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66" w:name="_Toc220324785"/>
      <w:bookmarkStart w:id="1867" w:name="_Toc220852172"/>
      <w:r>
        <w:t>BRIT-BLOCK</w:t>
      </w:r>
      <w:bookmarkEnd w:id="1866"/>
      <w:bookmarkEnd w:id="1867"/>
    </w:p>
    <w:p w14:paraId="176D093B" w14:textId="77777777" w:rsidR="00432C7B" w:rsidRDefault="00432C7B" w:rsidP="00432C7B">
      <w:pPr>
        <w:ind w:left="900"/>
      </w:pPr>
    </w:p>
    <w:p w14:paraId="4D07D06F" w14:textId="77777777" w:rsidR="00432C7B" w:rsidRDefault="00432C7B" w:rsidP="00432C7B">
      <w:pPr>
        <w:ind w:left="900"/>
      </w:pPr>
    </w:p>
    <w:p w14:paraId="3FD40E69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68" w:name="_Toc220324786"/>
      <w:bookmarkStart w:id="1869" w:name="_Toc220852173"/>
      <w:r>
        <w:t>SKILL-BLOCK</w:t>
      </w:r>
      <w:bookmarkEnd w:id="1868"/>
      <w:bookmarkEnd w:id="1869"/>
    </w:p>
    <w:p w14:paraId="4539B50D" w14:textId="77777777" w:rsidR="00432C7B" w:rsidRDefault="00432C7B" w:rsidP="00432C7B">
      <w:pPr>
        <w:ind w:left="900"/>
      </w:pPr>
    </w:p>
    <w:p w14:paraId="51E38492" w14:textId="77777777" w:rsidR="00432C7B" w:rsidRDefault="00432C7B" w:rsidP="00432C7B">
      <w:pPr>
        <w:ind w:left="900"/>
      </w:pPr>
    </w:p>
    <w:p w14:paraId="2061AE81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70" w:name="_Toc220324787"/>
      <w:bookmarkStart w:id="1871" w:name="_Toc220852174"/>
      <w:r>
        <w:t>ALUMNI-BLOCK</w:t>
      </w:r>
      <w:bookmarkEnd w:id="1870"/>
      <w:bookmarkEnd w:id="1871"/>
    </w:p>
    <w:p w14:paraId="5E70600E" w14:textId="77777777" w:rsidR="00432C7B" w:rsidRDefault="00432C7B" w:rsidP="00432C7B">
      <w:pPr>
        <w:ind w:left="900"/>
      </w:pPr>
    </w:p>
    <w:p w14:paraId="1821E715" w14:textId="77777777" w:rsidR="00432C7B" w:rsidRDefault="00432C7B" w:rsidP="00432C7B">
      <w:pPr>
        <w:ind w:left="900"/>
      </w:pPr>
    </w:p>
    <w:p w14:paraId="67AADCF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72" w:name="_Toc220324788"/>
      <w:bookmarkStart w:id="1873" w:name="_Toc220852175"/>
      <w:r>
        <w:t>KUMARI-BLOCK</w:t>
      </w:r>
      <w:bookmarkEnd w:id="1872"/>
      <w:bookmarkEnd w:id="1873"/>
    </w:p>
    <w:p w14:paraId="20EC668C" w14:textId="77777777" w:rsidR="00432C7B" w:rsidRDefault="00432C7B" w:rsidP="00432C7B">
      <w:pPr>
        <w:ind w:left="900"/>
      </w:pPr>
    </w:p>
    <w:p w14:paraId="2826C8C6" w14:textId="77777777" w:rsidR="00432C7B" w:rsidRDefault="00432C7B" w:rsidP="00432C7B">
      <w:pPr>
        <w:spacing w:after="200" w:line="276" w:lineRule="auto"/>
        <w:jc w:val="left"/>
      </w:pPr>
      <w:r>
        <w:br w:type="page"/>
      </w:r>
    </w:p>
    <w:p w14:paraId="2E8F98A5" w14:textId="77777777" w:rsidR="00F20770" w:rsidRDefault="00066DF1" w:rsidP="00432C7B">
      <w:pPr>
        <w:pStyle w:val="Heading1"/>
        <w:numPr>
          <w:ilvl w:val="0"/>
          <w:numId w:val="5"/>
        </w:numPr>
        <w:spacing w:before="0"/>
        <w:ind w:left="0" w:firstLine="0"/>
        <w:rPr>
          <w:ins w:id="1874" w:author="Subash Subedi" w:date="2026-02-01T15:21:00Z" w16du:dateUtc="2026-02-01T09:36:00Z"/>
        </w:rPr>
      </w:pPr>
      <w:bookmarkStart w:id="1875" w:name="_Toc220852176"/>
      <w:bookmarkStart w:id="1876" w:name="_Toc220324789"/>
      <w:ins w:id="1877" w:author="Subash Subedi" w:date="2026-02-01T15:21:00Z" w16du:dateUtc="2026-02-01T09:36:00Z">
        <w:r w:rsidRPr="00066DF1">
          <w:lastRenderedPageBreak/>
          <w:t>Centralized DHCP Server Configuration</w:t>
        </w:r>
        <w:bookmarkEnd w:id="1875"/>
      </w:ins>
    </w:p>
    <w:p w14:paraId="0356AC93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  <w:rPr>
          <w:ins w:id="1878" w:author="Subash Subedi" w:date="2026-02-01T15:23:00Z" w16du:dateUtc="2026-02-01T09:38:00Z"/>
        </w:rPr>
      </w:pPr>
      <w:bookmarkStart w:id="1879" w:name="_Toc220852177"/>
      <w:ins w:id="1880" w:author="Subash Subedi" w:date="2026-02-01T15:23:00Z" w16du:dateUtc="2026-02-01T09:38:00Z">
        <w:r>
          <w:t>LONDON-BLOCK</w:t>
        </w:r>
        <w:bookmarkEnd w:id="1879"/>
      </w:ins>
    </w:p>
    <w:p w14:paraId="2F273A07" w14:textId="77777777" w:rsidR="006F10DE" w:rsidRDefault="006F10DE" w:rsidP="006F10DE">
      <w:pPr>
        <w:ind w:left="900"/>
        <w:rPr>
          <w:ins w:id="1881" w:author="Subash Subedi" w:date="2026-02-01T15:23:00Z" w16du:dateUtc="2026-02-01T09:38:00Z"/>
        </w:rPr>
      </w:pPr>
    </w:p>
    <w:p w14:paraId="0EE9E1FB" w14:textId="77777777" w:rsidR="006F10DE" w:rsidRDefault="006F10DE" w:rsidP="006F10DE">
      <w:pPr>
        <w:ind w:left="900"/>
        <w:rPr>
          <w:ins w:id="1882" w:author="Subash Subedi" w:date="2026-02-01T15:23:00Z" w16du:dateUtc="2026-02-01T09:38:00Z"/>
        </w:rPr>
      </w:pPr>
    </w:p>
    <w:p w14:paraId="3D8F1FF1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  <w:rPr>
          <w:ins w:id="1883" w:author="Subash Subedi" w:date="2026-02-01T15:23:00Z" w16du:dateUtc="2026-02-01T09:38:00Z"/>
        </w:rPr>
      </w:pPr>
      <w:bookmarkStart w:id="1884" w:name="_Toc220852178"/>
      <w:ins w:id="1885" w:author="Subash Subedi" w:date="2026-02-01T15:23:00Z" w16du:dateUtc="2026-02-01T09:38:00Z">
        <w:r>
          <w:t>UK-BLOCK</w:t>
        </w:r>
        <w:bookmarkEnd w:id="1884"/>
      </w:ins>
    </w:p>
    <w:p w14:paraId="36C93E83" w14:textId="77777777" w:rsidR="006F10DE" w:rsidRDefault="006F10DE" w:rsidP="006F10DE">
      <w:pPr>
        <w:ind w:left="900"/>
        <w:rPr>
          <w:ins w:id="1886" w:author="Subash Subedi" w:date="2026-02-01T15:23:00Z" w16du:dateUtc="2026-02-01T09:38:00Z"/>
        </w:rPr>
      </w:pPr>
    </w:p>
    <w:p w14:paraId="616FF8E3" w14:textId="77777777" w:rsidR="006F10DE" w:rsidRDefault="006F10DE" w:rsidP="006F10DE">
      <w:pPr>
        <w:ind w:left="900"/>
        <w:rPr>
          <w:ins w:id="1887" w:author="Subash Subedi" w:date="2026-02-01T15:23:00Z" w16du:dateUtc="2026-02-01T09:38:00Z"/>
        </w:rPr>
      </w:pPr>
    </w:p>
    <w:p w14:paraId="1FABF961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  <w:rPr>
          <w:ins w:id="1888" w:author="Subash Subedi" w:date="2026-02-01T15:23:00Z" w16du:dateUtc="2026-02-01T09:38:00Z"/>
        </w:rPr>
      </w:pPr>
      <w:bookmarkStart w:id="1889" w:name="_Toc220852179"/>
      <w:ins w:id="1890" w:author="Subash Subedi" w:date="2026-02-01T15:23:00Z" w16du:dateUtc="2026-02-01T09:38:00Z">
        <w:r>
          <w:t>NEPAL-BLOCK</w:t>
        </w:r>
        <w:bookmarkEnd w:id="1889"/>
      </w:ins>
    </w:p>
    <w:p w14:paraId="238ABAB5" w14:textId="77777777" w:rsidR="006F10DE" w:rsidRDefault="006F10DE" w:rsidP="006F10DE">
      <w:pPr>
        <w:ind w:left="900"/>
        <w:rPr>
          <w:ins w:id="1891" w:author="Subash Subedi" w:date="2026-02-01T15:23:00Z" w16du:dateUtc="2026-02-01T09:38:00Z"/>
        </w:rPr>
      </w:pPr>
    </w:p>
    <w:p w14:paraId="1C297BA3" w14:textId="77777777" w:rsidR="006F10DE" w:rsidRDefault="006F10DE" w:rsidP="006F10DE">
      <w:pPr>
        <w:ind w:left="900"/>
        <w:rPr>
          <w:ins w:id="1892" w:author="Subash Subedi" w:date="2026-02-01T15:23:00Z" w16du:dateUtc="2026-02-01T09:38:00Z"/>
        </w:rPr>
      </w:pPr>
    </w:p>
    <w:p w14:paraId="7E78D36F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  <w:rPr>
          <w:ins w:id="1893" w:author="Subash Subedi" w:date="2026-02-01T15:23:00Z" w16du:dateUtc="2026-02-01T09:38:00Z"/>
        </w:rPr>
      </w:pPr>
      <w:bookmarkStart w:id="1894" w:name="_Toc220852180"/>
      <w:ins w:id="1895" w:author="Subash Subedi" w:date="2026-02-01T15:23:00Z" w16du:dateUtc="2026-02-01T09:38:00Z">
        <w:r>
          <w:t>HIMAL-BLOCK</w:t>
        </w:r>
        <w:bookmarkEnd w:id="1894"/>
      </w:ins>
    </w:p>
    <w:p w14:paraId="7C544481" w14:textId="77777777" w:rsidR="006F10DE" w:rsidRDefault="006F10DE" w:rsidP="006F10DE">
      <w:pPr>
        <w:ind w:left="900"/>
        <w:rPr>
          <w:ins w:id="1896" w:author="Subash Subedi" w:date="2026-02-01T15:23:00Z" w16du:dateUtc="2026-02-01T09:38:00Z"/>
        </w:rPr>
      </w:pPr>
    </w:p>
    <w:p w14:paraId="47D4FA61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  <w:rPr>
          <w:ins w:id="1897" w:author="Subash Subedi" w:date="2026-02-01T15:23:00Z" w16du:dateUtc="2026-02-01T09:38:00Z"/>
        </w:rPr>
      </w:pPr>
      <w:bookmarkStart w:id="1898" w:name="_Toc220852181"/>
      <w:ins w:id="1899" w:author="Subash Subedi" w:date="2026-02-01T15:23:00Z" w16du:dateUtc="2026-02-01T09:38:00Z">
        <w:r>
          <w:t>BRIT-BLOCK</w:t>
        </w:r>
        <w:bookmarkEnd w:id="1898"/>
      </w:ins>
    </w:p>
    <w:p w14:paraId="50963C45" w14:textId="77777777" w:rsidR="006F10DE" w:rsidRDefault="006F10DE" w:rsidP="006F10DE">
      <w:pPr>
        <w:ind w:left="900"/>
        <w:rPr>
          <w:ins w:id="1900" w:author="Subash Subedi" w:date="2026-02-01T15:23:00Z" w16du:dateUtc="2026-02-01T09:38:00Z"/>
        </w:rPr>
      </w:pPr>
    </w:p>
    <w:p w14:paraId="2E930586" w14:textId="77777777" w:rsidR="006F10DE" w:rsidRDefault="006F10DE" w:rsidP="006F10DE">
      <w:pPr>
        <w:ind w:left="900"/>
        <w:rPr>
          <w:ins w:id="1901" w:author="Subash Subedi" w:date="2026-02-01T15:23:00Z" w16du:dateUtc="2026-02-01T09:38:00Z"/>
        </w:rPr>
      </w:pPr>
    </w:p>
    <w:p w14:paraId="5947B314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  <w:rPr>
          <w:ins w:id="1902" w:author="Subash Subedi" w:date="2026-02-01T15:23:00Z" w16du:dateUtc="2026-02-01T09:38:00Z"/>
        </w:rPr>
      </w:pPr>
      <w:bookmarkStart w:id="1903" w:name="_Toc220852182"/>
      <w:ins w:id="1904" w:author="Subash Subedi" w:date="2026-02-01T15:23:00Z" w16du:dateUtc="2026-02-01T09:38:00Z">
        <w:r>
          <w:t>SKILL-BLOCK</w:t>
        </w:r>
        <w:bookmarkEnd w:id="1903"/>
      </w:ins>
    </w:p>
    <w:p w14:paraId="2EADF875" w14:textId="77777777" w:rsidR="006F10DE" w:rsidRDefault="006F10DE" w:rsidP="006F10DE">
      <w:pPr>
        <w:ind w:left="900"/>
        <w:rPr>
          <w:ins w:id="1905" w:author="Subash Subedi" w:date="2026-02-01T15:23:00Z" w16du:dateUtc="2026-02-01T09:38:00Z"/>
        </w:rPr>
      </w:pPr>
    </w:p>
    <w:p w14:paraId="63217373" w14:textId="77777777" w:rsidR="006F10DE" w:rsidRDefault="006F10DE" w:rsidP="006F10DE">
      <w:pPr>
        <w:ind w:left="900"/>
        <w:rPr>
          <w:ins w:id="1906" w:author="Subash Subedi" w:date="2026-02-01T15:23:00Z" w16du:dateUtc="2026-02-01T09:38:00Z"/>
        </w:rPr>
      </w:pPr>
    </w:p>
    <w:p w14:paraId="1556DF8B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  <w:rPr>
          <w:ins w:id="1907" w:author="Subash Subedi" w:date="2026-02-01T15:23:00Z" w16du:dateUtc="2026-02-01T09:38:00Z"/>
        </w:rPr>
      </w:pPr>
      <w:bookmarkStart w:id="1908" w:name="_Toc220852183"/>
      <w:ins w:id="1909" w:author="Subash Subedi" w:date="2026-02-01T15:23:00Z" w16du:dateUtc="2026-02-01T09:38:00Z">
        <w:r>
          <w:t>ALUMNI-BLOCK</w:t>
        </w:r>
        <w:bookmarkEnd w:id="1908"/>
      </w:ins>
    </w:p>
    <w:p w14:paraId="40CA8607" w14:textId="77777777" w:rsidR="006F10DE" w:rsidRDefault="006F10DE" w:rsidP="006F10DE">
      <w:pPr>
        <w:ind w:left="900"/>
        <w:rPr>
          <w:ins w:id="1910" w:author="Subash Subedi" w:date="2026-02-01T15:23:00Z" w16du:dateUtc="2026-02-01T09:38:00Z"/>
        </w:rPr>
      </w:pPr>
    </w:p>
    <w:p w14:paraId="34848CAA" w14:textId="77777777" w:rsidR="006F10DE" w:rsidRDefault="006F10DE" w:rsidP="006F10DE">
      <w:pPr>
        <w:ind w:left="900"/>
        <w:rPr>
          <w:ins w:id="1911" w:author="Subash Subedi" w:date="2026-02-01T15:23:00Z" w16du:dateUtc="2026-02-01T09:38:00Z"/>
        </w:rPr>
      </w:pPr>
    </w:p>
    <w:p w14:paraId="5C153298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  <w:rPr>
          <w:ins w:id="1912" w:author="Subash Subedi" w:date="2026-02-01T15:23:00Z" w16du:dateUtc="2026-02-01T09:38:00Z"/>
        </w:rPr>
      </w:pPr>
      <w:bookmarkStart w:id="1913" w:name="_Toc220852184"/>
      <w:ins w:id="1914" w:author="Subash Subedi" w:date="2026-02-01T15:23:00Z" w16du:dateUtc="2026-02-01T09:38:00Z">
        <w:r>
          <w:t>KUMARI-BLOCK</w:t>
        </w:r>
        <w:bookmarkEnd w:id="1913"/>
      </w:ins>
    </w:p>
    <w:p w14:paraId="75BC5B93" w14:textId="5DDFC111" w:rsidR="00BB1883" w:rsidRDefault="00BB1883" w:rsidP="006F10DE">
      <w:pPr>
        <w:spacing w:after="200" w:line="276" w:lineRule="auto"/>
        <w:ind w:left="1440"/>
        <w:jc w:val="left"/>
        <w:rPr>
          <w:ins w:id="1915" w:author="Subash Subedi" w:date="2026-02-01T15:23:00Z" w16du:dateUtc="2026-02-01T09:38:00Z"/>
        </w:rPr>
      </w:pPr>
    </w:p>
    <w:p w14:paraId="61717393" w14:textId="3F358E11" w:rsidR="006F10DE" w:rsidRDefault="006F10DE">
      <w:pPr>
        <w:spacing w:after="200" w:line="276" w:lineRule="auto"/>
        <w:jc w:val="left"/>
        <w:rPr>
          <w:ins w:id="1916" w:author="Subash Subedi" w:date="2026-02-01T15:23:00Z" w16du:dateUtc="2026-02-01T09:38:00Z"/>
        </w:rPr>
      </w:pPr>
      <w:ins w:id="1917" w:author="Subash Subedi" w:date="2026-02-01T15:23:00Z" w16du:dateUtc="2026-02-01T09:38:00Z">
        <w:r>
          <w:br w:type="page"/>
        </w:r>
      </w:ins>
    </w:p>
    <w:p w14:paraId="4FFD9725" w14:textId="77777777" w:rsidR="00ED18E0" w:rsidRDefault="00ED18E0" w:rsidP="00432C7B">
      <w:pPr>
        <w:pStyle w:val="Heading1"/>
        <w:numPr>
          <w:ilvl w:val="0"/>
          <w:numId w:val="5"/>
        </w:numPr>
        <w:spacing w:before="0"/>
        <w:ind w:left="0" w:firstLine="0"/>
        <w:rPr>
          <w:ins w:id="1918" w:author="Subash Subedi" w:date="2026-02-01T15:22:00Z" w16du:dateUtc="2026-02-01T09:37:00Z"/>
        </w:rPr>
      </w:pPr>
      <w:bookmarkStart w:id="1919" w:name="_Toc220852185"/>
      <w:ins w:id="1920" w:author="Subash Subedi" w:date="2026-02-01T15:22:00Z" w16du:dateUtc="2026-02-01T09:37:00Z">
        <w:r w:rsidRPr="00ED18E0">
          <w:lastRenderedPageBreak/>
          <w:t>Redundancy and Load Balancing</w:t>
        </w:r>
        <w:bookmarkEnd w:id="1919"/>
      </w:ins>
    </w:p>
    <w:p w14:paraId="0C0D24AF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  <w:rPr>
          <w:ins w:id="1921" w:author="Subash Subedi" w:date="2026-02-01T15:24:00Z" w16du:dateUtc="2026-02-01T09:39:00Z"/>
        </w:rPr>
      </w:pPr>
      <w:bookmarkStart w:id="1922" w:name="_Toc220852186"/>
      <w:ins w:id="1923" w:author="Subash Subedi" w:date="2026-02-01T15:24:00Z" w16du:dateUtc="2026-02-01T09:39:00Z">
        <w:r>
          <w:t>LONDON-BLOCK</w:t>
        </w:r>
        <w:bookmarkEnd w:id="1922"/>
      </w:ins>
    </w:p>
    <w:p w14:paraId="6F450ADD" w14:textId="77777777" w:rsidR="006F10DE" w:rsidRDefault="006F10DE" w:rsidP="006F10DE">
      <w:pPr>
        <w:ind w:left="900"/>
        <w:rPr>
          <w:ins w:id="1924" w:author="Subash Subedi" w:date="2026-02-01T15:24:00Z" w16du:dateUtc="2026-02-01T09:39:00Z"/>
        </w:rPr>
      </w:pPr>
    </w:p>
    <w:p w14:paraId="46BEB074" w14:textId="77777777" w:rsidR="006F10DE" w:rsidRDefault="006F10DE" w:rsidP="006F10DE">
      <w:pPr>
        <w:ind w:left="900"/>
        <w:rPr>
          <w:ins w:id="1925" w:author="Subash Subedi" w:date="2026-02-01T15:24:00Z" w16du:dateUtc="2026-02-01T09:39:00Z"/>
        </w:rPr>
      </w:pPr>
    </w:p>
    <w:p w14:paraId="1C8428D6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  <w:rPr>
          <w:ins w:id="1926" w:author="Subash Subedi" w:date="2026-02-01T15:24:00Z" w16du:dateUtc="2026-02-01T09:39:00Z"/>
        </w:rPr>
      </w:pPr>
      <w:bookmarkStart w:id="1927" w:name="_Toc220852187"/>
      <w:ins w:id="1928" w:author="Subash Subedi" w:date="2026-02-01T15:24:00Z" w16du:dateUtc="2026-02-01T09:39:00Z">
        <w:r>
          <w:t>UK-BLOCK</w:t>
        </w:r>
        <w:bookmarkEnd w:id="1927"/>
      </w:ins>
    </w:p>
    <w:p w14:paraId="151F534A" w14:textId="77777777" w:rsidR="006F10DE" w:rsidRDefault="006F10DE" w:rsidP="006F10DE">
      <w:pPr>
        <w:ind w:left="900"/>
        <w:rPr>
          <w:ins w:id="1929" w:author="Subash Subedi" w:date="2026-02-01T15:24:00Z" w16du:dateUtc="2026-02-01T09:39:00Z"/>
        </w:rPr>
      </w:pPr>
    </w:p>
    <w:p w14:paraId="6DCB048A" w14:textId="77777777" w:rsidR="006F10DE" w:rsidRDefault="006F10DE" w:rsidP="006F10DE">
      <w:pPr>
        <w:ind w:left="900"/>
        <w:rPr>
          <w:ins w:id="1930" w:author="Subash Subedi" w:date="2026-02-01T15:24:00Z" w16du:dateUtc="2026-02-01T09:39:00Z"/>
        </w:rPr>
      </w:pPr>
    </w:p>
    <w:p w14:paraId="207A06FD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  <w:rPr>
          <w:ins w:id="1931" w:author="Subash Subedi" w:date="2026-02-01T15:24:00Z" w16du:dateUtc="2026-02-01T09:39:00Z"/>
        </w:rPr>
      </w:pPr>
      <w:bookmarkStart w:id="1932" w:name="_Toc220852188"/>
      <w:ins w:id="1933" w:author="Subash Subedi" w:date="2026-02-01T15:24:00Z" w16du:dateUtc="2026-02-01T09:39:00Z">
        <w:r>
          <w:t>NEPAL-BLOCK</w:t>
        </w:r>
        <w:bookmarkEnd w:id="1932"/>
      </w:ins>
    </w:p>
    <w:p w14:paraId="046ADE46" w14:textId="77777777" w:rsidR="006F10DE" w:rsidRDefault="006F10DE" w:rsidP="006F10DE">
      <w:pPr>
        <w:ind w:left="900"/>
        <w:rPr>
          <w:ins w:id="1934" w:author="Subash Subedi" w:date="2026-02-01T15:24:00Z" w16du:dateUtc="2026-02-01T09:39:00Z"/>
        </w:rPr>
      </w:pPr>
    </w:p>
    <w:p w14:paraId="12DDC60D" w14:textId="77777777" w:rsidR="006F10DE" w:rsidRDefault="006F10DE" w:rsidP="006F10DE">
      <w:pPr>
        <w:ind w:left="900"/>
        <w:rPr>
          <w:ins w:id="1935" w:author="Subash Subedi" w:date="2026-02-01T15:24:00Z" w16du:dateUtc="2026-02-01T09:39:00Z"/>
        </w:rPr>
      </w:pPr>
    </w:p>
    <w:p w14:paraId="6103910D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  <w:rPr>
          <w:ins w:id="1936" w:author="Subash Subedi" w:date="2026-02-01T15:24:00Z" w16du:dateUtc="2026-02-01T09:39:00Z"/>
        </w:rPr>
      </w:pPr>
      <w:bookmarkStart w:id="1937" w:name="_Toc220852189"/>
      <w:ins w:id="1938" w:author="Subash Subedi" w:date="2026-02-01T15:24:00Z" w16du:dateUtc="2026-02-01T09:39:00Z">
        <w:r>
          <w:t>HIMAL-BLOCK</w:t>
        </w:r>
        <w:bookmarkEnd w:id="1937"/>
      </w:ins>
    </w:p>
    <w:p w14:paraId="60E07FA1" w14:textId="77777777" w:rsidR="006F10DE" w:rsidRDefault="006F10DE" w:rsidP="006F10DE">
      <w:pPr>
        <w:ind w:left="900"/>
        <w:rPr>
          <w:ins w:id="1939" w:author="Subash Subedi" w:date="2026-02-01T15:24:00Z" w16du:dateUtc="2026-02-01T09:39:00Z"/>
        </w:rPr>
      </w:pPr>
    </w:p>
    <w:p w14:paraId="1F8D3083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  <w:rPr>
          <w:ins w:id="1940" w:author="Subash Subedi" w:date="2026-02-01T15:24:00Z" w16du:dateUtc="2026-02-01T09:39:00Z"/>
        </w:rPr>
      </w:pPr>
      <w:bookmarkStart w:id="1941" w:name="_Toc220852190"/>
      <w:ins w:id="1942" w:author="Subash Subedi" w:date="2026-02-01T15:24:00Z" w16du:dateUtc="2026-02-01T09:39:00Z">
        <w:r>
          <w:t>BRIT-BLOCK</w:t>
        </w:r>
        <w:bookmarkEnd w:id="1941"/>
      </w:ins>
    </w:p>
    <w:p w14:paraId="068AD015" w14:textId="77777777" w:rsidR="006F10DE" w:rsidRDefault="006F10DE" w:rsidP="006F10DE">
      <w:pPr>
        <w:ind w:left="900"/>
        <w:rPr>
          <w:ins w:id="1943" w:author="Subash Subedi" w:date="2026-02-01T15:24:00Z" w16du:dateUtc="2026-02-01T09:39:00Z"/>
        </w:rPr>
      </w:pPr>
    </w:p>
    <w:p w14:paraId="165D7BD7" w14:textId="77777777" w:rsidR="006F10DE" w:rsidRDefault="006F10DE" w:rsidP="006F10DE">
      <w:pPr>
        <w:ind w:left="900"/>
        <w:rPr>
          <w:ins w:id="1944" w:author="Subash Subedi" w:date="2026-02-01T15:24:00Z" w16du:dateUtc="2026-02-01T09:39:00Z"/>
        </w:rPr>
      </w:pPr>
    </w:p>
    <w:p w14:paraId="1B64A227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  <w:rPr>
          <w:ins w:id="1945" w:author="Subash Subedi" w:date="2026-02-01T15:24:00Z" w16du:dateUtc="2026-02-01T09:39:00Z"/>
        </w:rPr>
      </w:pPr>
      <w:bookmarkStart w:id="1946" w:name="_Toc220852191"/>
      <w:ins w:id="1947" w:author="Subash Subedi" w:date="2026-02-01T15:24:00Z" w16du:dateUtc="2026-02-01T09:39:00Z">
        <w:r>
          <w:t>SKILL-BLOCK</w:t>
        </w:r>
        <w:bookmarkEnd w:id="1946"/>
      </w:ins>
    </w:p>
    <w:p w14:paraId="7EAD6ABC" w14:textId="77777777" w:rsidR="006F10DE" w:rsidRDefault="006F10DE" w:rsidP="006F10DE">
      <w:pPr>
        <w:ind w:left="900"/>
        <w:rPr>
          <w:ins w:id="1948" w:author="Subash Subedi" w:date="2026-02-01T15:24:00Z" w16du:dateUtc="2026-02-01T09:39:00Z"/>
        </w:rPr>
      </w:pPr>
    </w:p>
    <w:p w14:paraId="5DE4B3D1" w14:textId="77777777" w:rsidR="006F10DE" w:rsidRDefault="006F10DE" w:rsidP="006F10DE">
      <w:pPr>
        <w:ind w:left="900"/>
        <w:rPr>
          <w:ins w:id="1949" w:author="Subash Subedi" w:date="2026-02-01T15:24:00Z" w16du:dateUtc="2026-02-01T09:39:00Z"/>
        </w:rPr>
      </w:pPr>
    </w:p>
    <w:p w14:paraId="29D34D24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  <w:rPr>
          <w:ins w:id="1950" w:author="Subash Subedi" w:date="2026-02-01T15:24:00Z" w16du:dateUtc="2026-02-01T09:39:00Z"/>
        </w:rPr>
      </w:pPr>
      <w:bookmarkStart w:id="1951" w:name="_Toc220852192"/>
      <w:ins w:id="1952" w:author="Subash Subedi" w:date="2026-02-01T15:24:00Z" w16du:dateUtc="2026-02-01T09:39:00Z">
        <w:r>
          <w:t>ALUMNI-BLOCK</w:t>
        </w:r>
        <w:bookmarkEnd w:id="1951"/>
      </w:ins>
    </w:p>
    <w:p w14:paraId="2A432D5B" w14:textId="77777777" w:rsidR="006F10DE" w:rsidRDefault="006F10DE" w:rsidP="006F10DE">
      <w:pPr>
        <w:ind w:left="900"/>
        <w:rPr>
          <w:ins w:id="1953" w:author="Subash Subedi" w:date="2026-02-01T15:24:00Z" w16du:dateUtc="2026-02-01T09:39:00Z"/>
        </w:rPr>
      </w:pPr>
    </w:p>
    <w:p w14:paraId="6E2FB646" w14:textId="77777777" w:rsidR="006F10DE" w:rsidRDefault="006F10DE" w:rsidP="006F10DE">
      <w:pPr>
        <w:ind w:left="900"/>
        <w:rPr>
          <w:ins w:id="1954" w:author="Subash Subedi" w:date="2026-02-01T15:24:00Z" w16du:dateUtc="2026-02-01T09:39:00Z"/>
        </w:rPr>
      </w:pPr>
    </w:p>
    <w:p w14:paraId="3770A0CE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  <w:rPr>
          <w:ins w:id="1955" w:author="Subash Subedi" w:date="2026-02-01T15:24:00Z" w16du:dateUtc="2026-02-01T09:39:00Z"/>
        </w:rPr>
      </w:pPr>
      <w:bookmarkStart w:id="1956" w:name="_Toc220852193"/>
      <w:ins w:id="1957" w:author="Subash Subedi" w:date="2026-02-01T15:24:00Z" w16du:dateUtc="2026-02-01T09:39:00Z">
        <w:r>
          <w:t>KUMARI-BLOCK</w:t>
        </w:r>
        <w:bookmarkEnd w:id="1956"/>
      </w:ins>
    </w:p>
    <w:p w14:paraId="76D5BE99" w14:textId="77777777" w:rsidR="006F10DE" w:rsidRDefault="006F10DE" w:rsidP="006F10DE">
      <w:pPr>
        <w:ind w:left="900"/>
        <w:rPr>
          <w:ins w:id="1958" w:author="Subash Subedi" w:date="2026-02-01T15:24:00Z" w16du:dateUtc="2026-02-01T09:39:00Z"/>
        </w:rPr>
      </w:pPr>
    </w:p>
    <w:p w14:paraId="00FDE387" w14:textId="77777777" w:rsidR="006F10DE" w:rsidRDefault="006F10DE" w:rsidP="006F10DE">
      <w:pPr>
        <w:ind w:left="900"/>
        <w:rPr>
          <w:ins w:id="1959" w:author="Subash Subedi" w:date="2026-02-01T15:24:00Z" w16du:dateUtc="2026-02-01T09:39:00Z"/>
        </w:rPr>
      </w:pPr>
    </w:p>
    <w:p w14:paraId="270E73E8" w14:textId="77777777" w:rsidR="006F10DE" w:rsidRDefault="006F10DE" w:rsidP="006F10DE">
      <w:pPr>
        <w:spacing w:after="200" w:line="276" w:lineRule="auto"/>
        <w:jc w:val="left"/>
        <w:rPr>
          <w:ins w:id="1960" w:author="Subash Subedi" w:date="2026-02-01T15:24:00Z" w16du:dateUtc="2026-02-01T09:39:00Z"/>
        </w:rPr>
      </w:pPr>
      <w:ins w:id="1961" w:author="Subash Subedi" w:date="2026-02-01T15:24:00Z" w16du:dateUtc="2026-02-01T09:39:00Z">
        <w:r>
          <w:br w:type="page"/>
        </w:r>
      </w:ins>
    </w:p>
    <w:p w14:paraId="72F12B71" w14:textId="04DA911C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1962" w:name="_Toc220852194"/>
      <w:r>
        <w:lastRenderedPageBreak/>
        <w:t>End-to-End Verification and Traffic Analysis</w:t>
      </w:r>
      <w:bookmarkEnd w:id="1876"/>
      <w:bookmarkEnd w:id="1962"/>
    </w:p>
    <w:p w14:paraId="291C9440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963" w:name="_Toc220324790"/>
      <w:bookmarkStart w:id="1964" w:name="_Toc220852195"/>
      <w:r>
        <w:t>LONDON-BLOCK</w:t>
      </w:r>
      <w:bookmarkEnd w:id="1963"/>
      <w:bookmarkEnd w:id="1964"/>
    </w:p>
    <w:p w14:paraId="48701B04" w14:textId="77777777" w:rsidR="00432C7B" w:rsidRDefault="00432C7B" w:rsidP="00432C7B">
      <w:pPr>
        <w:ind w:left="900"/>
      </w:pPr>
    </w:p>
    <w:p w14:paraId="0FC93209" w14:textId="77777777" w:rsidR="00432C7B" w:rsidRDefault="00432C7B" w:rsidP="00432C7B">
      <w:pPr>
        <w:ind w:left="900"/>
      </w:pPr>
    </w:p>
    <w:p w14:paraId="349144F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965" w:name="_Toc220324791"/>
      <w:bookmarkStart w:id="1966" w:name="_Toc220852196"/>
      <w:r>
        <w:t>UK-BLOCK</w:t>
      </w:r>
      <w:bookmarkEnd w:id="1965"/>
      <w:bookmarkEnd w:id="1966"/>
    </w:p>
    <w:p w14:paraId="4410367D" w14:textId="77777777" w:rsidR="00432C7B" w:rsidRDefault="00432C7B" w:rsidP="00432C7B">
      <w:pPr>
        <w:ind w:left="900"/>
      </w:pPr>
    </w:p>
    <w:p w14:paraId="3D072311" w14:textId="77777777" w:rsidR="00432C7B" w:rsidRDefault="00432C7B" w:rsidP="00432C7B">
      <w:pPr>
        <w:ind w:left="900"/>
      </w:pPr>
    </w:p>
    <w:p w14:paraId="55D90BD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967" w:name="_Toc220324792"/>
      <w:bookmarkStart w:id="1968" w:name="_Toc220852197"/>
      <w:r>
        <w:t>NEPAL-BLOCK</w:t>
      </w:r>
      <w:bookmarkEnd w:id="1967"/>
      <w:bookmarkEnd w:id="1968"/>
    </w:p>
    <w:p w14:paraId="02A8B1BF" w14:textId="77777777" w:rsidR="00432C7B" w:rsidRDefault="00432C7B" w:rsidP="00432C7B">
      <w:pPr>
        <w:ind w:left="900"/>
      </w:pPr>
    </w:p>
    <w:p w14:paraId="1CB7900E" w14:textId="77777777" w:rsidR="00432C7B" w:rsidRDefault="00432C7B" w:rsidP="00432C7B">
      <w:pPr>
        <w:ind w:left="900"/>
      </w:pPr>
    </w:p>
    <w:p w14:paraId="491E2E3F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969" w:name="_Toc220324793"/>
      <w:bookmarkStart w:id="1970" w:name="_Toc220852198"/>
      <w:r>
        <w:t>HIMAL-BLOCK</w:t>
      </w:r>
      <w:bookmarkEnd w:id="1969"/>
      <w:bookmarkEnd w:id="1970"/>
    </w:p>
    <w:p w14:paraId="25E10A78" w14:textId="77777777" w:rsidR="00432C7B" w:rsidRDefault="00432C7B" w:rsidP="00432C7B">
      <w:pPr>
        <w:ind w:left="900"/>
      </w:pPr>
    </w:p>
    <w:p w14:paraId="455B606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971" w:name="_Toc220324794"/>
      <w:bookmarkStart w:id="1972" w:name="_Toc220852199"/>
      <w:r>
        <w:t>BRIT-BLOCK</w:t>
      </w:r>
      <w:bookmarkEnd w:id="1971"/>
      <w:bookmarkEnd w:id="1972"/>
    </w:p>
    <w:p w14:paraId="5D8F36B3" w14:textId="77777777" w:rsidR="00432C7B" w:rsidRDefault="00432C7B" w:rsidP="00432C7B">
      <w:pPr>
        <w:ind w:left="900"/>
      </w:pPr>
    </w:p>
    <w:p w14:paraId="5A324997" w14:textId="77777777" w:rsidR="00432C7B" w:rsidRDefault="00432C7B" w:rsidP="00432C7B">
      <w:pPr>
        <w:ind w:left="900"/>
      </w:pPr>
    </w:p>
    <w:p w14:paraId="563E1A85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973" w:name="_Toc220324795"/>
      <w:bookmarkStart w:id="1974" w:name="_Toc220852200"/>
      <w:r>
        <w:t>SKILL-BLOCK</w:t>
      </w:r>
      <w:bookmarkEnd w:id="1973"/>
      <w:bookmarkEnd w:id="1974"/>
    </w:p>
    <w:p w14:paraId="278C330A" w14:textId="77777777" w:rsidR="00432C7B" w:rsidRDefault="00432C7B" w:rsidP="00432C7B">
      <w:pPr>
        <w:ind w:left="900"/>
      </w:pPr>
    </w:p>
    <w:p w14:paraId="488ECE7D" w14:textId="77777777" w:rsidR="00432C7B" w:rsidRDefault="00432C7B" w:rsidP="00432C7B">
      <w:pPr>
        <w:ind w:left="900"/>
      </w:pPr>
    </w:p>
    <w:p w14:paraId="299472A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975" w:name="_Toc220324796"/>
      <w:bookmarkStart w:id="1976" w:name="_Toc220852201"/>
      <w:r>
        <w:t>ALUMNI-BLOCK</w:t>
      </w:r>
      <w:bookmarkEnd w:id="1975"/>
      <w:bookmarkEnd w:id="1976"/>
    </w:p>
    <w:p w14:paraId="3EFFDB1E" w14:textId="77777777" w:rsidR="00432C7B" w:rsidRDefault="00432C7B" w:rsidP="00432C7B">
      <w:pPr>
        <w:ind w:left="900"/>
      </w:pPr>
    </w:p>
    <w:p w14:paraId="7885F54C" w14:textId="77777777" w:rsidR="00432C7B" w:rsidRDefault="00432C7B" w:rsidP="00432C7B">
      <w:pPr>
        <w:ind w:left="900"/>
      </w:pPr>
    </w:p>
    <w:p w14:paraId="462057ED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977" w:name="_Toc220324797"/>
      <w:bookmarkStart w:id="1978" w:name="_Toc220852202"/>
      <w:r>
        <w:t>KUMARI-BLOCK</w:t>
      </w:r>
      <w:bookmarkEnd w:id="1977"/>
      <w:bookmarkEnd w:id="1978"/>
    </w:p>
    <w:p w14:paraId="61D9E78D" w14:textId="77777777" w:rsidR="00432C7B" w:rsidRDefault="00432C7B" w:rsidP="00432C7B">
      <w:pPr>
        <w:ind w:left="900"/>
      </w:pPr>
    </w:p>
    <w:p w14:paraId="7F94FEDC" w14:textId="77777777" w:rsidR="00432C7B" w:rsidRDefault="00432C7B" w:rsidP="00432C7B">
      <w:pPr>
        <w:ind w:left="900"/>
      </w:pPr>
    </w:p>
    <w:p w14:paraId="12023AAE" w14:textId="77777777" w:rsidR="00432C7B" w:rsidRDefault="00432C7B" w:rsidP="00432C7B">
      <w:pPr>
        <w:spacing w:after="200" w:line="276" w:lineRule="auto"/>
        <w:jc w:val="left"/>
      </w:pPr>
      <w:r>
        <w:br w:type="page"/>
      </w:r>
    </w:p>
    <w:p w14:paraId="4788AA14" w14:textId="55429E9E" w:rsidR="006F10DE" w:rsidRDefault="006F10DE" w:rsidP="00432C7B">
      <w:pPr>
        <w:pStyle w:val="Heading1"/>
        <w:numPr>
          <w:ilvl w:val="0"/>
          <w:numId w:val="5"/>
        </w:numPr>
        <w:spacing w:before="0"/>
        <w:ind w:left="0" w:firstLine="0"/>
        <w:rPr>
          <w:ins w:id="1979" w:author="Subash Subedi" w:date="2026-02-01T15:23:00Z" w16du:dateUtc="2026-02-01T09:38:00Z"/>
        </w:rPr>
      </w:pPr>
      <w:bookmarkStart w:id="1980" w:name="_Toc220852203"/>
      <w:ins w:id="1981" w:author="Subash Subedi" w:date="2026-02-01T15:22:00Z" w16du:dateUtc="2026-02-01T09:37:00Z">
        <w:r w:rsidRPr="006F10DE">
          <w:lastRenderedPageBreak/>
          <w:t>Network Topology and Diagrams</w:t>
        </w:r>
      </w:ins>
      <w:bookmarkEnd w:id="1980"/>
    </w:p>
    <w:p w14:paraId="7E6C3BA4" w14:textId="77777777" w:rsidR="00363860" w:rsidRDefault="00363860" w:rsidP="00363860">
      <w:pPr>
        <w:pStyle w:val="Heading2"/>
        <w:numPr>
          <w:ilvl w:val="1"/>
          <w:numId w:val="5"/>
        </w:numPr>
        <w:rPr>
          <w:ins w:id="1982" w:author="Subash Subedi" w:date="2026-02-01T15:25:00Z" w16du:dateUtc="2026-02-01T09:40:00Z"/>
        </w:rPr>
      </w:pPr>
      <w:bookmarkStart w:id="1983" w:name="_Toc220852204"/>
      <w:ins w:id="1984" w:author="Subash Subedi" w:date="2026-02-01T15:25:00Z" w16du:dateUtc="2026-02-01T09:40:00Z">
        <w:r w:rsidRPr="00363860">
          <w:t>Full Network Topology Diagram</w:t>
        </w:r>
        <w:bookmarkEnd w:id="1983"/>
      </w:ins>
    </w:p>
    <w:p w14:paraId="3D9B628C" w14:textId="77777777" w:rsidR="00363860" w:rsidRPr="00363860" w:rsidRDefault="00363860">
      <w:pPr>
        <w:rPr>
          <w:ins w:id="1985" w:author="Subash Subedi" w:date="2026-02-01T15:25:00Z" w16du:dateUtc="2026-02-01T09:40:00Z"/>
        </w:rPr>
        <w:pPrChange w:id="1986" w:author="Subash Subedi" w:date="2026-02-01T15:25:00Z" w16du:dateUtc="2026-02-01T09:40:00Z">
          <w:pPr>
            <w:pStyle w:val="Heading2"/>
            <w:numPr>
              <w:ilvl w:val="1"/>
              <w:numId w:val="5"/>
            </w:numPr>
            <w:tabs>
              <w:tab w:val="num" w:pos="630"/>
            </w:tabs>
            <w:ind w:left="1530" w:hanging="720"/>
          </w:pPr>
        </w:pPrChange>
      </w:pPr>
    </w:p>
    <w:p w14:paraId="112EA9C1" w14:textId="77777777" w:rsidR="00363860" w:rsidRDefault="00363860" w:rsidP="00363860">
      <w:pPr>
        <w:pStyle w:val="Heading2"/>
        <w:numPr>
          <w:ilvl w:val="1"/>
          <w:numId w:val="5"/>
        </w:numPr>
        <w:rPr>
          <w:ins w:id="1987" w:author="Subash Subedi" w:date="2026-02-01T15:25:00Z" w16du:dateUtc="2026-02-01T09:40:00Z"/>
        </w:rPr>
      </w:pPr>
      <w:bookmarkStart w:id="1988" w:name="_Toc220852205"/>
      <w:ins w:id="1989" w:author="Subash Subedi" w:date="2026-02-01T15:25:00Z" w16du:dateUtc="2026-02-01T09:40:00Z">
        <w:r w:rsidRPr="00363860">
          <w:t>MPLS LSP Paths Illustration</w:t>
        </w:r>
        <w:bookmarkEnd w:id="1988"/>
      </w:ins>
    </w:p>
    <w:p w14:paraId="65184F00" w14:textId="77777777" w:rsidR="00363860" w:rsidRPr="00363860" w:rsidRDefault="00363860">
      <w:pPr>
        <w:rPr>
          <w:ins w:id="1990" w:author="Subash Subedi" w:date="2026-02-01T15:25:00Z" w16du:dateUtc="2026-02-01T09:40:00Z"/>
        </w:rPr>
        <w:pPrChange w:id="1991" w:author="Subash Subedi" w:date="2026-02-01T15:25:00Z" w16du:dateUtc="2026-02-01T09:40:00Z">
          <w:pPr>
            <w:pStyle w:val="Heading2"/>
            <w:numPr>
              <w:ilvl w:val="1"/>
              <w:numId w:val="5"/>
            </w:numPr>
            <w:tabs>
              <w:tab w:val="num" w:pos="630"/>
            </w:tabs>
            <w:ind w:left="1530" w:hanging="720"/>
          </w:pPr>
        </w:pPrChange>
      </w:pPr>
    </w:p>
    <w:p w14:paraId="1D948190" w14:textId="77777777" w:rsidR="00363860" w:rsidRDefault="00363860" w:rsidP="00363860">
      <w:pPr>
        <w:pStyle w:val="Heading2"/>
        <w:numPr>
          <w:ilvl w:val="1"/>
          <w:numId w:val="5"/>
        </w:numPr>
        <w:rPr>
          <w:ins w:id="1992" w:author="Subash Subedi" w:date="2026-02-01T15:25:00Z" w16du:dateUtc="2026-02-01T09:40:00Z"/>
        </w:rPr>
      </w:pPr>
      <w:bookmarkStart w:id="1993" w:name="_Toc220852206"/>
      <w:ins w:id="1994" w:author="Subash Subedi" w:date="2026-02-01T15:25:00Z" w16du:dateUtc="2026-02-01T09:40:00Z">
        <w:r w:rsidRPr="00363860">
          <w:t>VPLS VLAN Extension Diagram</w:t>
        </w:r>
        <w:bookmarkEnd w:id="1993"/>
      </w:ins>
    </w:p>
    <w:p w14:paraId="0EC660C9" w14:textId="4D930E32" w:rsidR="00363860" w:rsidRPr="006F10DE" w:rsidRDefault="00363860">
      <w:pPr>
        <w:rPr>
          <w:ins w:id="1995" w:author="Subash Subedi" w:date="2026-02-01T15:22:00Z" w16du:dateUtc="2026-02-01T09:37:00Z"/>
        </w:rPr>
        <w:pPrChange w:id="1996" w:author="Subash Subedi" w:date="2026-02-01T15:25:00Z" w16du:dateUtc="2026-02-01T09:40:00Z">
          <w:pPr>
            <w:pStyle w:val="Heading1"/>
            <w:numPr>
              <w:numId w:val="5"/>
            </w:numPr>
            <w:tabs>
              <w:tab w:val="num" w:pos="0"/>
            </w:tabs>
            <w:spacing w:before="0"/>
            <w:ind w:left="360" w:hanging="360"/>
          </w:pPr>
        </w:pPrChange>
      </w:pPr>
      <w:ins w:id="1997" w:author="Subash Subedi" w:date="2026-02-01T15:25:00Z" w16du:dateUtc="2026-02-01T09:40:00Z">
        <w:r>
          <w:t xml:space="preserve"> </w:t>
        </w:r>
      </w:ins>
    </w:p>
    <w:p w14:paraId="3D13F294" w14:textId="03A0FB0F" w:rsidR="006F10DE" w:rsidRDefault="006F10DE" w:rsidP="006F10DE">
      <w:pPr>
        <w:pStyle w:val="Heading1"/>
        <w:numPr>
          <w:ilvl w:val="0"/>
          <w:numId w:val="5"/>
        </w:numPr>
        <w:spacing w:before="0"/>
        <w:ind w:left="0" w:firstLine="0"/>
        <w:rPr>
          <w:ins w:id="1998" w:author="Subash Subedi" w:date="2026-02-01T15:23:00Z" w16du:dateUtc="2026-02-01T09:38:00Z"/>
        </w:rPr>
      </w:pPr>
      <w:bookmarkStart w:id="1999" w:name="_Toc220852207"/>
      <w:ins w:id="2000" w:author="Subash Subedi" w:date="2026-02-01T15:22:00Z" w16du:dateUtc="2026-02-01T09:37:00Z">
        <w:r w:rsidRPr="006F10DE">
          <w:t>Troubleshooting Guide</w:t>
        </w:r>
      </w:ins>
      <w:bookmarkEnd w:id="1999"/>
    </w:p>
    <w:p w14:paraId="70A1B9C5" w14:textId="77777777" w:rsidR="00352C19" w:rsidRDefault="00352C19" w:rsidP="00352C19">
      <w:pPr>
        <w:pStyle w:val="Heading2"/>
        <w:numPr>
          <w:ilvl w:val="1"/>
          <w:numId w:val="5"/>
        </w:numPr>
        <w:rPr>
          <w:ins w:id="2001" w:author="Subash Subedi" w:date="2026-02-01T15:26:00Z" w16du:dateUtc="2026-02-01T09:41:00Z"/>
        </w:rPr>
      </w:pPr>
      <w:bookmarkStart w:id="2002" w:name="_Toc220852208"/>
      <w:ins w:id="2003" w:author="Subash Subedi" w:date="2026-02-01T15:25:00Z" w16du:dateUtc="2026-02-01T09:40:00Z">
        <w:r w:rsidRPr="00352C19">
          <w:t>Common OSPF Issues</w:t>
        </w:r>
      </w:ins>
      <w:bookmarkEnd w:id="2002"/>
    </w:p>
    <w:p w14:paraId="382D5555" w14:textId="77777777" w:rsidR="00EF1CC1" w:rsidRPr="00EF1CC1" w:rsidRDefault="00EF1CC1">
      <w:pPr>
        <w:rPr>
          <w:ins w:id="2004" w:author="Subash Subedi" w:date="2026-02-01T15:25:00Z" w16du:dateUtc="2026-02-01T09:40:00Z"/>
        </w:rPr>
        <w:pPrChange w:id="2005" w:author="Subash Subedi" w:date="2026-02-01T15:26:00Z" w16du:dateUtc="2026-02-01T09:41:00Z">
          <w:pPr>
            <w:pStyle w:val="Heading2"/>
            <w:numPr>
              <w:ilvl w:val="1"/>
              <w:numId w:val="5"/>
            </w:numPr>
            <w:tabs>
              <w:tab w:val="num" w:pos="630"/>
            </w:tabs>
            <w:ind w:left="1530" w:hanging="720"/>
          </w:pPr>
        </w:pPrChange>
      </w:pPr>
    </w:p>
    <w:p w14:paraId="0A4F881C" w14:textId="77777777" w:rsidR="00352C19" w:rsidRDefault="00352C19" w:rsidP="00352C19">
      <w:pPr>
        <w:pStyle w:val="Heading2"/>
        <w:numPr>
          <w:ilvl w:val="1"/>
          <w:numId w:val="5"/>
        </w:numPr>
        <w:rPr>
          <w:ins w:id="2006" w:author="Subash Subedi" w:date="2026-02-01T15:26:00Z" w16du:dateUtc="2026-02-01T09:41:00Z"/>
        </w:rPr>
      </w:pPr>
      <w:bookmarkStart w:id="2007" w:name="_Toc220852209"/>
      <w:ins w:id="2008" w:author="Subash Subedi" w:date="2026-02-01T15:26:00Z" w16du:dateUtc="2026-02-01T09:41:00Z">
        <w:r w:rsidRPr="00352C19">
          <w:t>MPLS / LDP Problems</w:t>
        </w:r>
        <w:bookmarkEnd w:id="2007"/>
      </w:ins>
    </w:p>
    <w:p w14:paraId="37832F20" w14:textId="77777777" w:rsidR="00EF1CC1" w:rsidRPr="00EF1CC1" w:rsidRDefault="00EF1CC1">
      <w:pPr>
        <w:rPr>
          <w:ins w:id="2009" w:author="Subash Subedi" w:date="2026-02-01T15:26:00Z" w16du:dateUtc="2026-02-01T09:41:00Z"/>
        </w:rPr>
        <w:pPrChange w:id="2010" w:author="Subash Subedi" w:date="2026-02-01T15:26:00Z" w16du:dateUtc="2026-02-01T09:41:00Z">
          <w:pPr>
            <w:pStyle w:val="Heading2"/>
            <w:numPr>
              <w:ilvl w:val="1"/>
              <w:numId w:val="5"/>
            </w:numPr>
            <w:tabs>
              <w:tab w:val="num" w:pos="630"/>
            </w:tabs>
            <w:ind w:left="1530" w:hanging="720"/>
          </w:pPr>
        </w:pPrChange>
      </w:pPr>
    </w:p>
    <w:p w14:paraId="5BE8FC8A" w14:textId="77777777" w:rsidR="00352C19" w:rsidRDefault="00352C19" w:rsidP="00352C19">
      <w:pPr>
        <w:pStyle w:val="Heading2"/>
        <w:numPr>
          <w:ilvl w:val="1"/>
          <w:numId w:val="5"/>
        </w:numPr>
        <w:rPr>
          <w:ins w:id="2011" w:author="Subash Subedi" w:date="2026-02-01T15:26:00Z" w16du:dateUtc="2026-02-01T09:41:00Z"/>
        </w:rPr>
      </w:pPr>
      <w:bookmarkStart w:id="2012" w:name="_Toc220852210"/>
      <w:ins w:id="2013" w:author="Subash Subedi" w:date="2026-02-01T15:26:00Z" w16du:dateUtc="2026-02-01T09:41:00Z">
        <w:r w:rsidRPr="00352C19">
          <w:t>VPLS VLAN Bridging Errors</w:t>
        </w:r>
        <w:bookmarkEnd w:id="2012"/>
      </w:ins>
    </w:p>
    <w:p w14:paraId="2538CB57" w14:textId="77777777" w:rsidR="00EF1CC1" w:rsidRPr="00EF1CC1" w:rsidRDefault="00EF1CC1">
      <w:pPr>
        <w:rPr>
          <w:ins w:id="2014" w:author="Subash Subedi" w:date="2026-02-01T15:26:00Z" w16du:dateUtc="2026-02-01T09:41:00Z"/>
        </w:rPr>
        <w:pPrChange w:id="2015" w:author="Subash Subedi" w:date="2026-02-01T15:26:00Z" w16du:dateUtc="2026-02-01T09:41:00Z">
          <w:pPr>
            <w:pStyle w:val="Heading2"/>
            <w:numPr>
              <w:ilvl w:val="1"/>
              <w:numId w:val="5"/>
            </w:numPr>
            <w:tabs>
              <w:tab w:val="num" w:pos="630"/>
            </w:tabs>
            <w:ind w:left="1530" w:hanging="720"/>
          </w:pPr>
        </w:pPrChange>
      </w:pPr>
    </w:p>
    <w:p w14:paraId="29FD4142" w14:textId="77777777" w:rsidR="00352C19" w:rsidRDefault="00352C19" w:rsidP="00352C19">
      <w:pPr>
        <w:pStyle w:val="Heading2"/>
        <w:numPr>
          <w:ilvl w:val="1"/>
          <w:numId w:val="5"/>
        </w:numPr>
        <w:rPr>
          <w:ins w:id="2016" w:author="Subash Subedi" w:date="2026-02-01T15:26:00Z" w16du:dateUtc="2026-02-01T09:41:00Z"/>
        </w:rPr>
      </w:pPr>
      <w:bookmarkStart w:id="2017" w:name="_Toc220852211"/>
      <w:ins w:id="2018" w:author="Subash Subedi" w:date="2026-02-01T15:26:00Z" w16du:dateUtc="2026-02-01T09:41:00Z">
        <w:r w:rsidRPr="00352C19">
          <w:t>DHCP Failures</w:t>
        </w:r>
        <w:bookmarkEnd w:id="2017"/>
      </w:ins>
    </w:p>
    <w:p w14:paraId="0DF60045" w14:textId="77777777" w:rsidR="00EF1CC1" w:rsidRPr="00EF1CC1" w:rsidRDefault="00EF1CC1">
      <w:pPr>
        <w:rPr>
          <w:ins w:id="2019" w:author="Subash Subedi" w:date="2026-02-01T15:26:00Z" w16du:dateUtc="2026-02-01T09:41:00Z"/>
        </w:rPr>
        <w:pPrChange w:id="2020" w:author="Subash Subedi" w:date="2026-02-01T15:26:00Z" w16du:dateUtc="2026-02-01T09:41:00Z">
          <w:pPr>
            <w:pStyle w:val="Heading2"/>
            <w:numPr>
              <w:ilvl w:val="1"/>
              <w:numId w:val="5"/>
            </w:numPr>
            <w:tabs>
              <w:tab w:val="num" w:pos="630"/>
            </w:tabs>
            <w:ind w:left="1530" w:hanging="720"/>
          </w:pPr>
        </w:pPrChange>
      </w:pPr>
    </w:p>
    <w:p w14:paraId="54DAD3D0" w14:textId="46D6419E" w:rsidR="006F10DE" w:rsidRDefault="00352C19" w:rsidP="00352C19">
      <w:pPr>
        <w:pStyle w:val="Heading2"/>
        <w:numPr>
          <w:ilvl w:val="1"/>
          <w:numId w:val="5"/>
        </w:numPr>
        <w:rPr>
          <w:ins w:id="2021" w:author="Subash Subedi" w:date="2026-02-01T15:26:00Z" w16du:dateUtc="2026-02-01T09:41:00Z"/>
        </w:rPr>
      </w:pPr>
      <w:bookmarkStart w:id="2022" w:name="_Toc220852212"/>
      <w:ins w:id="2023" w:author="Subash Subedi" w:date="2026-02-01T15:26:00Z" w16du:dateUtc="2026-02-01T09:41:00Z">
        <w:r w:rsidRPr="00352C19">
          <w:t>ECMP / Load Balancing Verification Tips</w:t>
        </w:r>
        <w:bookmarkEnd w:id="2022"/>
      </w:ins>
    </w:p>
    <w:p w14:paraId="1893B037" w14:textId="77777777" w:rsidR="00265E09" w:rsidRPr="00265E09" w:rsidRDefault="00265E09">
      <w:pPr>
        <w:rPr>
          <w:ins w:id="2024" w:author="Subash Subedi" w:date="2026-02-01T15:22:00Z" w16du:dateUtc="2026-02-01T09:37:00Z"/>
        </w:rPr>
        <w:pPrChange w:id="2025" w:author="Subash Subedi" w:date="2026-02-01T15:26:00Z" w16du:dateUtc="2026-02-01T09:41:00Z">
          <w:pPr>
            <w:pStyle w:val="Heading1"/>
            <w:numPr>
              <w:numId w:val="5"/>
            </w:numPr>
            <w:tabs>
              <w:tab w:val="num" w:pos="0"/>
            </w:tabs>
            <w:spacing w:before="0"/>
            <w:ind w:left="360" w:hanging="360"/>
          </w:pPr>
        </w:pPrChange>
      </w:pPr>
    </w:p>
    <w:p w14:paraId="0E6EE15D" w14:textId="5A2C7933" w:rsidR="006F10DE" w:rsidRDefault="006F10DE" w:rsidP="00432C7B">
      <w:pPr>
        <w:pStyle w:val="Heading1"/>
        <w:numPr>
          <w:ilvl w:val="0"/>
          <w:numId w:val="5"/>
        </w:numPr>
        <w:spacing w:before="0"/>
        <w:ind w:left="0" w:firstLine="0"/>
        <w:rPr>
          <w:ins w:id="2026" w:author="Subash Subedi" w:date="2026-02-01T15:23:00Z" w16du:dateUtc="2026-02-01T09:38:00Z"/>
        </w:rPr>
      </w:pPr>
      <w:bookmarkStart w:id="2027" w:name="_Toc220852213"/>
      <w:ins w:id="2028" w:author="Subash Subedi" w:date="2026-02-01T15:22:00Z" w16du:dateUtc="2026-02-01T09:37:00Z">
        <w:r w:rsidRPr="006F10DE">
          <w:t>Security and Access Control</w:t>
        </w:r>
      </w:ins>
      <w:bookmarkEnd w:id="2027"/>
    </w:p>
    <w:p w14:paraId="16F1472B" w14:textId="77777777" w:rsidR="00D30851" w:rsidRDefault="00D30851" w:rsidP="00D30851">
      <w:pPr>
        <w:pStyle w:val="Heading2"/>
        <w:numPr>
          <w:ilvl w:val="1"/>
          <w:numId w:val="5"/>
        </w:numPr>
        <w:rPr>
          <w:ins w:id="2029" w:author="Subash Subedi" w:date="2026-02-01T15:27:00Z" w16du:dateUtc="2026-02-01T09:42:00Z"/>
        </w:rPr>
      </w:pPr>
      <w:bookmarkStart w:id="2030" w:name="_Toc220852214"/>
      <w:ins w:id="2031" w:author="Subash Subedi" w:date="2026-02-01T15:26:00Z" w16du:dateUtc="2026-02-01T09:41:00Z">
        <w:r w:rsidRPr="00D30851">
          <w:t>Management Access (SSH / Winbox)</w:t>
        </w:r>
      </w:ins>
      <w:bookmarkEnd w:id="2030"/>
    </w:p>
    <w:p w14:paraId="69B851CF" w14:textId="77777777" w:rsidR="0087404D" w:rsidRPr="0087404D" w:rsidRDefault="0087404D">
      <w:pPr>
        <w:ind w:left="1440"/>
        <w:rPr>
          <w:ins w:id="2032" w:author="Subash Subedi" w:date="2026-02-01T15:27:00Z" w16du:dateUtc="2026-02-01T09:42:00Z"/>
        </w:rPr>
        <w:pPrChange w:id="2033" w:author="Subash Subedi" w:date="2026-02-01T15:27:00Z" w16du:dateUtc="2026-02-01T09:42:00Z">
          <w:pPr>
            <w:pStyle w:val="Heading2"/>
            <w:numPr>
              <w:ilvl w:val="1"/>
              <w:numId w:val="5"/>
            </w:numPr>
            <w:tabs>
              <w:tab w:val="num" w:pos="630"/>
            </w:tabs>
            <w:ind w:left="1530" w:hanging="720"/>
          </w:pPr>
        </w:pPrChange>
      </w:pPr>
    </w:p>
    <w:p w14:paraId="386194B9" w14:textId="505CF291" w:rsidR="00D30851" w:rsidRDefault="00D30851" w:rsidP="00D30851">
      <w:pPr>
        <w:pStyle w:val="Heading2"/>
        <w:numPr>
          <w:ilvl w:val="1"/>
          <w:numId w:val="5"/>
        </w:numPr>
        <w:rPr>
          <w:ins w:id="2034" w:author="Subash Subedi" w:date="2026-02-01T15:27:00Z" w16du:dateUtc="2026-02-01T09:42:00Z"/>
        </w:rPr>
      </w:pPr>
      <w:bookmarkStart w:id="2035" w:name="_Toc220852215"/>
      <w:ins w:id="2036" w:author="Subash Subedi" w:date="2026-02-01T15:27:00Z" w16du:dateUtc="2026-02-01T09:42:00Z">
        <w:r w:rsidRPr="00D30851">
          <w:t>ACLs / Firewall Rules for Router Interfaces</w:t>
        </w:r>
        <w:bookmarkEnd w:id="2035"/>
        <w:r>
          <w:t xml:space="preserve"> </w:t>
        </w:r>
      </w:ins>
    </w:p>
    <w:p w14:paraId="25B974BD" w14:textId="77777777" w:rsidR="00D30851" w:rsidRPr="00D30851" w:rsidRDefault="00D30851">
      <w:pPr>
        <w:ind w:left="1440"/>
        <w:rPr>
          <w:ins w:id="2037" w:author="Subash Subedi" w:date="2026-02-01T15:26:00Z" w16du:dateUtc="2026-02-01T09:41:00Z"/>
        </w:rPr>
        <w:pPrChange w:id="2038" w:author="Subash Subedi" w:date="2026-02-01T15:27:00Z" w16du:dateUtc="2026-02-01T09:42:00Z">
          <w:pPr>
            <w:pStyle w:val="Heading2"/>
            <w:numPr>
              <w:ilvl w:val="1"/>
              <w:numId w:val="5"/>
            </w:numPr>
            <w:tabs>
              <w:tab w:val="num" w:pos="630"/>
            </w:tabs>
            <w:ind w:left="1530" w:hanging="720"/>
          </w:pPr>
        </w:pPrChange>
      </w:pPr>
    </w:p>
    <w:p w14:paraId="5E0090A3" w14:textId="77777777" w:rsidR="00D30851" w:rsidRPr="00D30851" w:rsidRDefault="00D30851">
      <w:pPr>
        <w:rPr>
          <w:ins w:id="2039" w:author="Subash Subedi" w:date="2026-02-01T15:22:00Z" w16du:dateUtc="2026-02-01T09:37:00Z"/>
        </w:rPr>
        <w:pPrChange w:id="2040" w:author="Subash Subedi" w:date="2026-02-01T15:26:00Z" w16du:dateUtc="2026-02-01T09:41:00Z">
          <w:pPr>
            <w:pStyle w:val="Heading1"/>
            <w:numPr>
              <w:numId w:val="5"/>
            </w:numPr>
            <w:tabs>
              <w:tab w:val="num" w:pos="0"/>
            </w:tabs>
            <w:spacing w:before="0"/>
            <w:ind w:left="360" w:hanging="360"/>
          </w:pPr>
        </w:pPrChange>
      </w:pPr>
    </w:p>
    <w:p w14:paraId="7A91E951" w14:textId="006DC6C3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  <w:rPr>
          <w:ins w:id="2041" w:author="Subash Subedi" w:date="2026-02-01T15:23:00Z" w16du:dateUtc="2026-02-01T09:38:00Z"/>
        </w:rPr>
      </w:pPr>
      <w:del w:id="2042" w:author="Subash Subedi" w:date="2026-02-01T15:27:00Z" w16du:dateUtc="2026-02-01T09:42:00Z">
        <w:r w:rsidDel="009F7291">
          <w:delText>A</w:delText>
        </w:r>
      </w:del>
      <w:bookmarkStart w:id="2043" w:name="_Toc220852216"/>
      <w:bookmarkEnd w:id="2043"/>
    </w:p>
    <w:p w14:paraId="27EAEC45" w14:textId="77777777" w:rsidR="006F10DE" w:rsidRPr="006F10DE" w:rsidRDefault="006F10DE">
      <w:pPr>
        <w:pPrChange w:id="2044" w:author="Subash Subedi" w:date="2026-02-01T15:23:00Z" w16du:dateUtc="2026-02-01T09:38:00Z">
          <w:pPr>
            <w:pStyle w:val="Heading1"/>
            <w:numPr>
              <w:numId w:val="5"/>
            </w:numPr>
            <w:tabs>
              <w:tab w:val="num" w:pos="0"/>
            </w:tabs>
            <w:spacing w:before="0"/>
            <w:ind w:left="360" w:hanging="360"/>
          </w:pPr>
        </w:pPrChange>
      </w:pPr>
    </w:p>
    <w:p w14:paraId="4AB0CCE6" w14:textId="77777777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2045" w:name="_Toc220324798"/>
      <w:bookmarkStart w:id="2046" w:name="_Toc220852217"/>
      <w:r>
        <w:t>Conclusion and Future Enhancements</w:t>
      </w:r>
      <w:bookmarkEnd w:id="2045"/>
      <w:bookmarkEnd w:id="2046"/>
    </w:p>
    <w:p w14:paraId="7BB172C9" w14:textId="77777777" w:rsidR="00432C7B" w:rsidRDefault="00432C7B" w:rsidP="00432C7B"/>
    <w:p w14:paraId="618D840D" w14:textId="77777777" w:rsidR="00432C7B" w:rsidRDefault="00432C7B" w:rsidP="00432C7B">
      <w:pPr>
        <w:pStyle w:val="Heading1"/>
        <w:numPr>
          <w:ilvl w:val="0"/>
          <w:numId w:val="5"/>
        </w:numPr>
        <w:ind w:left="0" w:firstLine="0"/>
      </w:pPr>
      <w:bookmarkStart w:id="2047" w:name="_Toc220324799"/>
      <w:bookmarkStart w:id="2048" w:name="_Toc220852218"/>
      <w:r>
        <w:t>a</w:t>
      </w:r>
      <w:bookmarkEnd w:id="2047"/>
      <w:bookmarkEnd w:id="2048"/>
    </w:p>
    <w:p w14:paraId="0D0FCA75" w14:textId="77777777" w:rsidR="00432C7B" w:rsidRDefault="00432C7B" w:rsidP="00432C7B"/>
    <w:p w14:paraId="31D694EA" w14:textId="77777777" w:rsidR="00432C7B" w:rsidRDefault="00432C7B" w:rsidP="00432C7B">
      <w:pPr>
        <w:spacing w:after="200" w:line="276" w:lineRule="auto"/>
      </w:pPr>
    </w:p>
    <w:p w14:paraId="101BA782" w14:textId="77777777" w:rsidR="00432C7B" w:rsidRDefault="00432C7B" w:rsidP="00432C7B">
      <w:pPr>
        <w:spacing w:after="200" w:line="276" w:lineRule="auto"/>
      </w:pPr>
    </w:p>
    <w:p w14:paraId="0FF5D92E" w14:textId="77777777" w:rsidR="00432C7B" w:rsidRDefault="00432C7B" w:rsidP="00432C7B">
      <w:pPr>
        <w:spacing w:after="200" w:line="276" w:lineRule="auto"/>
      </w:pPr>
    </w:p>
    <w:p w14:paraId="659980F7" w14:textId="77777777" w:rsidR="00432C7B" w:rsidRDefault="00432C7B" w:rsidP="00432C7B">
      <w:pPr>
        <w:spacing w:after="200" w:line="276" w:lineRule="auto"/>
      </w:pPr>
    </w:p>
    <w:p w14:paraId="4CF579F8" w14:textId="77777777" w:rsidR="00432C7B" w:rsidRDefault="00432C7B" w:rsidP="00432C7B">
      <w:pPr>
        <w:spacing w:after="200" w:line="276" w:lineRule="auto"/>
      </w:pPr>
    </w:p>
    <w:p w14:paraId="0054EAB3" w14:textId="77777777" w:rsidR="00432C7B" w:rsidRDefault="00432C7B" w:rsidP="00432C7B">
      <w:pPr>
        <w:spacing w:after="200" w:line="276" w:lineRule="auto"/>
      </w:pPr>
    </w:p>
    <w:p w14:paraId="54BC9311" w14:textId="77777777" w:rsidR="00432C7B" w:rsidRDefault="00432C7B" w:rsidP="00432C7B">
      <w:pPr>
        <w:spacing w:after="200" w:line="276" w:lineRule="auto"/>
      </w:pPr>
    </w:p>
    <w:p w14:paraId="6162DC4D" w14:textId="77777777" w:rsidR="00432C7B" w:rsidRDefault="00432C7B" w:rsidP="00432C7B">
      <w:pPr>
        <w:spacing w:after="200" w:line="276" w:lineRule="auto"/>
      </w:pPr>
    </w:p>
    <w:p w14:paraId="28AA5821" w14:textId="77777777" w:rsidR="00432C7B" w:rsidRDefault="00432C7B" w:rsidP="00432C7B">
      <w:pPr>
        <w:spacing w:after="200" w:line="276" w:lineRule="auto"/>
      </w:pPr>
    </w:p>
    <w:p w14:paraId="54BFB61E" w14:textId="77777777" w:rsidR="007D7AAC" w:rsidRDefault="007D7AAC" w:rsidP="00432C7B">
      <w:pPr>
        <w:pStyle w:val="Heading1"/>
        <w:numPr>
          <w:ilvl w:val="0"/>
          <w:numId w:val="2"/>
        </w:numPr>
      </w:pPr>
    </w:p>
    <w:sectPr w:rsidR="007D7AAC" w:rsidSect="00CD057A">
      <w:headerReference w:type="default" r:id="rId74"/>
      <w:footerReference w:type="default" r:id="rId75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533112" w14:textId="77777777" w:rsidR="00D027F4" w:rsidRDefault="00D027F4" w:rsidP="007D7AAC">
      <w:r>
        <w:separator/>
      </w:r>
    </w:p>
  </w:endnote>
  <w:endnote w:type="continuationSeparator" w:id="0">
    <w:p w14:paraId="2923C094" w14:textId="77777777" w:rsidR="00D027F4" w:rsidRDefault="00D027F4" w:rsidP="007D7A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510758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1975E51" w14:textId="77777777" w:rsidR="007D7AAC" w:rsidRDefault="007D7AA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87FE8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0A176D" w14:textId="53F0084A" w:rsidR="007D7AAC" w:rsidRDefault="001569BE">
    <w:pPr>
      <w:pStyle w:val="Footer"/>
    </w:pPr>
    <w:r>
      <w:t>SUBASH SUBEDI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0B83E6" w14:textId="77777777" w:rsidR="00D027F4" w:rsidRDefault="00D027F4" w:rsidP="007D7AAC">
      <w:r>
        <w:separator/>
      </w:r>
    </w:p>
  </w:footnote>
  <w:footnote w:type="continuationSeparator" w:id="0">
    <w:p w14:paraId="7A391D35" w14:textId="77777777" w:rsidR="00D027F4" w:rsidRDefault="00D027F4" w:rsidP="007D7A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EB03A0" w14:textId="52D73132" w:rsidR="007D7AAC" w:rsidRPr="001569BE" w:rsidRDefault="001569BE" w:rsidP="001569BE">
    <w:pPr>
      <w:pStyle w:val="Header"/>
    </w:pPr>
    <w:r w:rsidRPr="001569BE">
      <w:t>MPLS &amp; VPLS Backbone Design based on Islington College Using GNS3 and MikroTik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1D"/>
    <w:multiLevelType w:val="multilevel"/>
    <w:tmpl w:val="C40E0490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D8A6D97"/>
    <w:multiLevelType w:val="multilevel"/>
    <w:tmpl w:val="FE64CEE2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isLgl/>
      <w:lvlText w:val="%1.%2."/>
      <w:lvlJc w:val="left"/>
      <w:pPr>
        <w:tabs>
          <w:tab w:val="num" w:pos="630"/>
        </w:tabs>
        <w:ind w:left="1530" w:hanging="720"/>
      </w:pPr>
    </w:lvl>
    <w:lvl w:ilvl="2">
      <w:start w:val="1"/>
      <w:numFmt w:val="decimal"/>
      <w:isLgl/>
      <w:lvlText w:val="%1.%2.%3.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isLgl/>
      <w:lvlText w:val="%1.%2.%3.%4."/>
      <w:lvlJc w:val="left"/>
      <w:pPr>
        <w:tabs>
          <w:tab w:val="num" w:pos="0"/>
        </w:tabs>
        <w:ind w:left="1080" w:hanging="1080"/>
      </w:pPr>
    </w:lvl>
    <w:lvl w:ilvl="4">
      <w:start w:val="1"/>
      <w:numFmt w:val="decimal"/>
      <w:isLgl/>
      <w:lvlText w:val="%1.%2.%3.%4.%5."/>
      <w:lvlJc w:val="left"/>
      <w:pPr>
        <w:tabs>
          <w:tab w:val="num" w:pos="0"/>
        </w:tabs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tabs>
          <w:tab w:val="num" w:pos="0"/>
        </w:tabs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tabs>
          <w:tab w:val="num" w:pos="0"/>
        </w:tabs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tabs>
          <w:tab w:val="num" w:pos="0"/>
        </w:tabs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tabs>
          <w:tab w:val="num" w:pos="0"/>
        </w:tabs>
        <w:ind w:left="2160" w:hanging="2160"/>
      </w:pPr>
    </w:lvl>
  </w:abstractNum>
  <w:abstractNum w:abstractNumId="2" w15:restartNumberingAfterBreak="0">
    <w:nsid w:val="3EC71A95"/>
    <w:multiLevelType w:val="multilevel"/>
    <w:tmpl w:val="DF6487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00" w:hanging="4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61A7003B"/>
    <w:multiLevelType w:val="multilevel"/>
    <w:tmpl w:val="196EF68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63A87456"/>
    <w:multiLevelType w:val="multilevel"/>
    <w:tmpl w:val="B6B4C484"/>
    <w:lvl w:ilvl="0">
      <w:numFmt w:val="bullet"/>
      <w:lvlText w:val="-"/>
      <w:lvlJc w:val="left"/>
      <w:pPr>
        <w:tabs>
          <w:tab w:val="num" w:pos="0"/>
        </w:tabs>
        <w:ind w:left="495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21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935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655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37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095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815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53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255" w:hanging="360"/>
      </w:pPr>
      <w:rPr>
        <w:rFonts w:ascii="Wingdings" w:hAnsi="Wingdings" w:cs="Wingdings" w:hint="default"/>
      </w:rPr>
    </w:lvl>
  </w:abstractNum>
  <w:num w:numId="1" w16cid:durableId="1772041416">
    <w:abstractNumId w:val="0"/>
  </w:num>
  <w:num w:numId="2" w16cid:durableId="1533347621">
    <w:abstractNumId w:val="2"/>
  </w:num>
  <w:num w:numId="3" w16cid:durableId="444888850">
    <w:abstractNumId w:val="3"/>
  </w:num>
  <w:num w:numId="4" w16cid:durableId="1371997741">
    <w:abstractNumId w:val="4"/>
  </w:num>
  <w:num w:numId="5" w16cid:durableId="141242115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Subash Subedi">
    <w15:presenceInfo w15:providerId="AD" w15:userId="S::NP01NT4S250002@islingtoncollege.edu.np::2bf70edf-ffb5-4c7b-abe0-6496cc3b79f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trackRevision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AAC"/>
    <w:rsid w:val="00011DD7"/>
    <w:rsid w:val="00035DDD"/>
    <w:rsid w:val="000411B1"/>
    <w:rsid w:val="000523A8"/>
    <w:rsid w:val="00052909"/>
    <w:rsid w:val="00053D8B"/>
    <w:rsid w:val="000549E2"/>
    <w:rsid w:val="00066DF1"/>
    <w:rsid w:val="00076115"/>
    <w:rsid w:val="000769A9"/>
    <w:rsid w:val="000B3E63"/>
    <w:rsid w:val="000D0815"/>
    <w:rsid w:val="000F31FB"/>
    <w:rsid w:val="00105068"/>
    <w:rsid w:val="00126636"/>
    <w:rsid w:val="001569BE"/>
    <w:rsid w:val="00167AD9"/>
    <w:rsid w:val="001927C3"/>
    <w:rsid w:val="001960E5"/>
    <w:rsid w:val="001A608D"/>
    <w:rsid w:val="001C047F"/>
    <w:rsid w:val="001D4323"/>
    <w:rsid w:val="001E150F"/>
    <w:rsid w:val="001E5D31"/>
    <w:rsid w:val="001F1458"/>
    <w:rsid w:val="0023146D"/>
    <w:rsid w:val="002334B7"/>
    <w:rsid w:val="00245169"/>
    <w:rsid w:val="00246411"/>
    <w:rsid w:val="00265E09"/>
    <w:rsid w:val="00266EC3"/>
    <w:rsid w:val="00283928"/>
    <w:rsid w:val="00285B6F"/>
    <w:rsid w:val="002A3C87"/>
    <w:rsid w:val="002A529B"/>
    <w:rsid w:val="002B30F0"/>
    <w:rsid w:val="002D1144"/>
    <w:rsid w:val="002F7E04"/>
    <w:rsid w:val="0031026C"/>
    <w:rsid w:val="00314D1F"/>
    <w:rsid w:val="00316426"/>
    <w:rsid w:val="00342B19"/>
    <w:rsid w:val="00352C19"/>
    <w:rsid w:val="003535C0"/>
    <w:rsid w:val="00363860"/>
    <w:rsid w:val="00391A1C"/>
    <w:rsid w:val="00397309"/>
    <w:rsid w:val="003B3EA9"/>
    <w:rsid w:val="003C23D5"/>
    <w:rsid w:val="003C4820"/>
    <w:rsid w:val="003C770F"/>
    <w:rsid w:val="003F0C9F"/>
    <w:rsid w:val="0040158B"/>
    <w:rsid w:val="00414EDA"/>
    <w:rsid w:val="00425987"/>
    <w:rsid w:val="00427B82"/>
    <w:rsid w:val="00432C7B"/>
    <w:rsid w:val="00435F77"/>
    <w:rsid w:val="00466894"/>
    <w:rsid w:val="004819A5"/>
    <w:rsid w:val="00495865"/>
    <w:rsid w:val="004B5448"/>
    <w:rsid w:val="004D5450"/>
    <w:rsid w:val="004F2249"/>
    <w:rsid w:val="00500FBD"/>
    <w:rsid w:val="005319B2"/>
    <w:rsid w:val="00551451"/>
    <w:rsid w:val="00554958"/>
    <w:rsid w:val="00555297"/>
    <w:rsid w:val="00560EA9"/>
    <w:rsid w:val="00562AD6"/>
    <w:rsid w:val="00567444"/>
    <w:rsid w:val="005912A7"/>
    <w:rsid w:val="00591F32"/>
    <w:rsid w:val="005B4653"/>
    <w:rsid w:val="005B63AE"/>
    <w:rsid w:val="005D55C1"/>
    <w:rsid w:val="005D68E3"/>
    <w:rsid w:val="005E1CC0"/>
    <w:rsid w:val="00610448"/>
    <w:rsid w:val="00626572"/>
    <w:rsid w:val="00633958"/>
    <w:rsid w:val="00644E72"/>
    <w:rsid w:val="00646CDA"/>
    <w:rsid w:val="006477E9"/>
    <w:rsid w:val="006660BC"/>
    <w:rsid w:val="00672AA5"/>
    <w:rsid w:val="00687980"/>
    <w:rsid w:val="006942CC"/>
    <w:rsid w:val="006A5E30"/>
    <w:rsid w:val="006C54BB"/>
    <w:rsid w:val="006D0F47"/>
    <w:rsid w:val="006D68DF"/>
    <w:rsid w:val="006E477D"/>
    <w:rsid w:val="006F0363"/>
    <w:rsid w:val="006F10DE"/>
    <w:rsid w:val="006F2AC9"/>
    <w:rsid w:val="006F3878"/>
    <w:rsid w:val="00704260"/>
    <w:rsid w:val="00722AD2"/>
    <w:rsid w:val="0072632E"/>
    <w:rsid w:val="007313FE"/>
    <w:rsid w:val="00734B8F"/>
    <w:rsid w:val="0079311F"/>
    <w:rsid w:val="00797AA9"/>
    <w:rsid w:val="007C2706"/>
    <w:rsid w:val="007D7AAC"/>
    <w:rsid w:val="007E76D4"/>
    <w:rsid w:val="0080384B"/>
    <w:rsid w:val="0080457B"/>
    <w:rsid w:val="00816071"/>
    <w:rsid w:val="00833E42"/>
    <w:rsid w:val="0087404D"/>
    <w:rsid w:val="00881CB3"/>
    <w:rsid w:val="0088470F"/>
    <w:rsid w:val="008B35D7"/>
    <w:rsid w:val="008C2B3C"/>
    <w:rsid w:val="00915344"/>
    <w:rsid w:val="00936BD3"/>
    <w:rsid w:val="0095642E"/>
    <w:rsid w:val="009B0079"/>
    <w:rsid w:val="009C43B9"/>
    <w:rsid w:val="009C61AB"/>
    <w:rsid w:val="009F7291"/>
    <w:rsid w:val="00A05E8D"/>
    <w:rsid w:val="00A10F28"/>
    <w:rsid w:val="00A30008"/>
    <w:rsid w:val="00A35454"/>
    <w:rsid w:val="00A6188E"/>
    <w:rsid w:val="00A666C0"/>
    <w:rsid w:val="00A7624A"/>
    <w:rsid w:val="00AB2EFD"/>
    <w:rsid w:val="00AC0054"/>
    <w:rsid w:val="00AC4B63"/>
    <w:rsid w:val="00AD3649"/>
    <w:rsid w:val="00AD685E"/>
    <w:rsid w:val="00AD6AD4"/>
    <w:rsid w:val="00AE0762"/>
    <w:rsid w:val="00AE199A"/>
    <w:rsid w:val="00AE3AC3"/>
    <w:rsid w:val="00B04DFC"/>
    <w:rsid w:val="00B17D17"/>
    <w:rsid w:val="00B33D86"/>
    <w:rsid w:val="00B60F40"/>
    <w:rsid w:val="00B67E9F"/>
    <w:rsid w:val="00B766C9"/>
    <w:rsid w:val="00BB1883"/>
    <w:rsid w:val="00BC0105"/>
    <w:rsid w:val="00BD0B2A"/>
    <w:rsid w:val="00C35B8E"/>
    <w:rsid w:val="00C84E8B"/>
    <w:rsid w:val="00CA59B3"/>
    <w:rsid w:val="00CC0D23"/>
    <w:rsid w:val="00CC7BD4"/>
    <w:rsid w:val="00CD057A"/>
    <w:rsid w:val="00CD24B7"/>
    <w:rsid w:val="00CE0A68"/>
    <w:rsid w:val="00CF21F3"/>
    <w:rsid w:val="00D027F4"/>
    <w:rsid w:val="00D03E6C"/>
    <w:rsid w:val="00D03FAF"/>
    <w:rsid w:val="00D30851"/>
    <w:rsid w:val="00D330F1"/>
    <w:rsid w:val="00D40DAA"/>
    <w:rsid w:val="00D609BB"/>
    <w:rsid w:val="00D67852"/>
    <w:rsid w:val="00D744D6"/>
    <w:rsid w:val="00D74C3C"/>
    <w:rsid w:val="00D84C8C"/>
    <w:rsid w:val="00DA3DB3"/>
    <w:rsid w:val="00DA7203"/>
    <w:rsid w:val="00DD0C72"/>
    <w:rsid w:val="00DD3556"/>
    <w:rsid w:val="00DE67E1"/>
    <w:rsid w:val="00E006ED"/>
    <w:rsid w:val="00E366F9"/>
    <w:rsid w:val="00E54E72"/>
    <w:rsid w:val="00E6314F"/>
    <w:rsid w:val="00E675D1"/>
    <w:rsid w:val="00E717AC"/>
    <w:rsid w:val="00E80845"/>
    <w:rsid w:val="00E83F25"/>
    <w:rsid w:val="00EB270F"/>
    <w:rsid w:val="00EB34BD"/>
    <w:rsid w:val="00EC158C"/>
    <w:rsid w:val="00EC5EBB"/>
    <w:rsid w:val="00EC7658"/>
    <w:rsid w:val="00ED135E"/>
    <w:rsid w:val="00ED18E0"/>
    <w:rsid w:val="00EE4BDC"/>
    <w:rsid w:val="00EF1CC1"/>
    <w:rsid w:val="00F02634"/>
    <w:rsid w:val="00F05340"/>
    <w:rsid w:val="00F14E82"/>
    <w:rsid w:val="00F20770"/>
    <w:rsid w:val="00F5510E"/>
    <w:rsid w:val="00F55A36"/>
    <w:rsid w:val="00F5663E"/>
    <w:rsid w:val="00F65A0A"/>
    <w:rsid w:val="00F87FE8"/>
    <w:rsid w:val="00F94C2B"/>
    <w:rsid w:val="00FA3FE3"/>
    <w:rsid w:val="00FF3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0688EA"/>
  <w15:docId w15:val="{AA57655F-1D00-4DFD-901F-B95F59C56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10DE"/>
    <w:pPr>
      <w:spacing w:after="0" w:line="360" w:lineRule="auto"/>
      <w:jc w:val="both"/>
    </w:pPr>
    <w:rPr>
      <w:rFonts w:ascii="Arial" w:hAnsi="Arial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569BE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69BE"/>
    <w:pPr>
      <w:keepNext/>
      <w:keepLines/>
      <w:spacing w:before="200"/>
      <w:outlineLvl w:val="1"/>
    </w:pPr>
    <w:rPr>
      <w:rFonts w:eastAsiaTheme="majorEastAsia" w:cstheme="majorBidi"/>
      <w:b/>
      <w:bCs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69BE"/>
    <w:rPr>
      <w:rFonts w:ascii="Arial" w:eastAsiaTheme="majorEastAsia" w:hAnsi="Arial" w:cstheme="majorBidi"/>
      <w:b/>
      <w:color w:val="000000" w:themeColor="text1"/>
      <w:sz w:val="32"/>
      <w:szCs w:val="32"/>
      <w:lang w:val="en-GB"/>
    </w:rPr>
  </w:style>
  <w:style w:type="paragraph" w:customStyle="1" w:styleId="NoteLevel1">
    <w:name w:val="Note Level 1"/>
    <w:basedOn w:val="Normal"/>
    <w:uiPriority w:val="99"/>
    <w:semiHidden/>
    <w:unhideWhenUsed/>
    <w:rsid w:val="007D7AAC"/>
    <w:pPr>
      <w:keepNext/>
      <w:numPr>
        <w:numId w:val="1"/>
      </w:numPr>
      <w:contextualSpacing/>
      <w:outlineLvl w:val="0"/>
    </w:pPr>
    <w:rPr>
      <w:rFonts w:ascii="Verdana" w:eastAsiaTheme="minorEastAsia" w:hAnsi="Verdan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7AA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7AAC"/>
    <w:rPr>
      <w:rFonts w:ascii="Tahoma" w:hAnsi="Tahoma" w:cs="Tahoma"/>
      <w:sz w:val="16"/>
      <w:szCs w:val="16"/>
      <w:lang w:val="en-GB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D7AAC"/>
    <w:pPr>
      <w:spacing w:before="480" w:line="276" w:lineRule="auto"/>
      <w:outlineLvl w:val="9"/>
    </w:pPr>
    <w:rPr>
      <w:rFonts w:asciiTheme="majorHAnsi" w:hAnsiTheme="majorHAnsi"/>
      <w:b w:val="0"/>
      <w:bCs/>
      <w:color w:val="365F91" w:themeColor="accent1" w:themeShade="BF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D7AA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D7AAC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7D7AAC"/>
    <w:pPr>
      <w:ind w:left="480" w:hanging="480"/>
    </w:pPr>
  </w:style>
  <w:style w:type="paragraph" w:styleId="Header">
    <w:name w:val="header"/>
    <w:basedOn w:val="Normal"/>
    <w:link w:val="HeaderChar"/>
    <w:uiPriority w:val="99"/>
    <w:unhideWhenUsed/>
    <w:rsid w:val="007D7AA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qFormat/>
    <w:rsid w:val="007D7AAC"/>
    <w:rPr>
      <w:rFonts w:ascii="Arial" w:hAnsi="Arial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7D7AA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7AAC"/>
    <w:rPr>
      <w:rFonts w:ascii="Arial" w:hAnsi="Arial"/>
      <w:sz w:val="24"/>
      <w:szCs w:val="24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1569BE"/>
    <w:rPr>
      <w:rFonts w:ascii="Arial" w:eastAsiaTheme="majorEastAsia" w:hAnsi="Arial" w:cstheme="majorBidi"/>
      <w:b/>
      <w:bCs/>
      <w:sz w:val="28"/>
      <w:szCs w:val="26"/>
      <w:lang w:val="en-GB"/>
    </w:rPr>
  </w:style>
  <w:style w:type="paragraph" w:styleId="ListParagraph">
    <w:name w:val="List Paragraph"/>
    <w:basedOn w:val="Normal"/>
    <w:uiPriority w:val="34"/>
    <w:qFormat/>
    <w:rsid w:val="007D7AAC"/>
    <w:pPr>
      <w:ind w:left="720"/>
      <w:contextualSpacing/>
    </w:pPr>
  </w:style>
  <w:style w:type="table" w:styleId="TableGrid">
    <w:name w:val="Table Grid"/>
    <w:basedOn w:val="TableNormal"/>
    <w:uiPriority w:val="59"/>
    <w:rsid w:val="00DA3DB3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DA3DB3"/>
    <w:rPr>
      <w:color w:val="808080"/>
    </w:rPr>
  </w:style>
  <w:style w:type="character" w:customStyle="1" w:styleId="IndexLink">
    <w:name w:val="Index Link"/>
    <w:qFormat/>
    <w:rsid w:val="00432C7B"/>
  </w:style>
  <w:style w:type="paragraph" w:styleId="Caption">
    <w:name w:val="caption"/>
    <w:basedOn w:val="Normal"/>
    <w:next w:val="Normal"/>
    <w:uiPriority w:val="35"/>
    <w:unhideWhenUsed/>
    <w:qFormat/>
    <w:rsid w:val="00432C7B"/>
    <w:pPr>
      <w:suppressAutoHyphens/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432C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32C7B"/>
    <w:rPr>
      <w:rFonts w:eastAsiaTheme="minorEastAsia"/>
    </w:rPr>
  </w:style>
  <w:style w:type="paragraph" w:styleId="TOC2">
    <w:name w:val="toc 2"/>
    <w:basedOn w:val="Normal"/>
    <w:next w:val="Normal"/>
    <w:autoRedefine/>
    <w:uiPriority w:val="39"/>
    <w:unhideWhenUsed/>
    <w:rsid w:val="006F0363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F0363"/>
    <w:pPr>
      <w:spacing w:after="100" w:line="278" w:lineRule="auto"/>
      <w:ind w:left="48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4">
    <w:name w:val="toc 4"/>
    <w:basedOn w:val="Normal"/>
    <w:next w:val="Normal"/>
    <w:autoRedefine/>
    <w:uiPriority w:val="39"/>
    <w:unhideWhenUsed/>
    <w:rsid w:val="006F0363"/>
    <w:pPr>
      <w:spacing w:after="100" w:line="278" w:lineRule="auto"/>
      <w:ind w:left="72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6F0363"/>
    <w:pPr>
      <w:spacing w:after="100" w:line="278" w:lineRule="auto"/>
      <w:ind w:left="96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6F0363"/>
    <w:pPr>
      <w:spacing w:after="100" w:line="278" w:lineRule="auto"/>
      <w:ind w:left="120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6F0363"/>
    <w:pPr>
      <w:spacing w:after="100" w:line="278" w:lineRule="auto"/>
      <w:ind w:left="144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6F0363"/>
    <w:pPr>
      <w:spacing w:after="100" w:line="278" w:lineRule="auto"/>
      <w:ind w:left="168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6F0363"/>
    <w:pPr>
      <w:spacing w:after="100" w:line="278" w:lineRule="auto"/>
      <w:ind w:left="192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6F036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245169"/>
    <w:pPr>
      <w:spacing w:after="0" w:line="240" w:lineRule="auto"/>
    </w:pPr>
    <w:rPr>
      <w:rFonts w:ascii="Arial" w:hAnsi="Arial"/>
      <w:sz w:val="24"/>
      <w:szCs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4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7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3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400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microsoft.com/office/2011/relationships/people" Target="peop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2026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4552019-AA73-4C03-A732-9738A0255B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</TotalTime>
  <Pages>63</Pages>
  <Words>3670</Words>
  <Characters>29925</Characters>
  <Application>Microsoft Office Word</Application>
  <DocSecurity>0</DocSecurity>
  <Lines>1168</Lines>
  <Paragraphs>574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MPLS &amp; VPLS Backbone Design based on Islington College Using GNS3 and MikroTik</vt:lpstr>
    </vt:vector>
  </TitlesOfParts>
  <Company>Project@suashsubedi0.com.np</Company>
  <LinksUpToDate>false</LinksUpToDate>
  <CharactersWithSpaces>33064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MPLS &amp; VPLS Backbone Design based on Islington College Using GNS3 and MikroTik</dc:title>
  <dc:subject>MPLS &amp; VPLS</dc:subject>
  <dc:creator>SUBASH SUBEDI</dc:creator>
  <cp:lastModifiedBy>Subash Subedi</cp:lastModifiedBy>
  <cp:revision>251</cp:revision>
  <dcterms:created xsi:type="dcterms:W3CDTF">2026-01-28T14:34:00Z</dcterms:created>
  <dcterms:modified xsi:type="dcterms:W3CDTF">2026-02-01T09:45:00Z</dcterms:modified>
</cp:coreProperties>
</file>